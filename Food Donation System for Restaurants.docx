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A274F9B" w14:textId="09DA95A4" w:rsidR="00240E7D" w:rsidRDefault="004F6929" w:rsidP="004602A6">
      <w:pPr>
        <w:jc w:val="center"/>
      </w:pPr>
      <w:r>
        <w:rPr>
          <w:noProof/>
        </w:rPr>
        <w:drawing>
          <wp:inline distT="0" distB="0" distL="0" distR="0" wp14:anchorId="09AF14BC" wp14:editId="4070F9FB">
            <wp:extent cx="3456940" cy="3064510"/>
            <wp:effectExtent l="19050" t="0" r="10160" b="897890"/>
            <wp:docPr id="76784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456940" cy="306451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136D433A" w14:textId="77777777" w:rsidR="004602A6" w:rsidRDefault="004602A6" w:rsidP="004F6929">
      <w:pPr>
        <w:jc w:val="center"/>
        <w:rPr>
          <w:bCs/>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07FCB027" w14:textId="77777777" w:rsidR="004602A6" w:rsidRDefault="004602A6" w:rsidP="004F6929">
      <w:pPr>
        <w:jc w:val="center"/>
        <w:rPr>
          <w:bCs/>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13D1AD83" w14:textId="03FE902E" w:rsidR="004F6929" w:rsidRDefault="004F6929" w:rsidP="004F6929">
      <w:pPr>
        <w:jc w:val="center"/>
        <w:rPr>
          <w:bCs/>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4F6929">
        <w:rPr>
          <w:bCs/>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Food Donation System for Restaurants</w:t>
      </w:r>
    </w:p>
    <w:p w14:paraId="3FD1834C" w14:textId="77777777" w:rsidR="004602A6" w:rsidRPr="004F6929" w:rsidRDefault="004602A6" w:rsidP="004F6929">
      <w:pPr>
        <w:jc w:val="center"/>
        <w:rPr>
          <w:bCs/>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31A0B588" w14:textId="77777777" w:rsidR="004F6929" w:rsidRDefault="004F6929" w:rsidP="004F6929">
      <w:pPr>
        <w:jc w:val="center"/>
      </w:pPr>
    </w:p>
    <w:p w14:paraId="0933372C" w14:textId="77777777" w:rsidR="004F6929" w:rsidRDefault="004F6929" w:rsidP="004F6929">
      <w:pPr>
        <w:jc w:val="center"/>
      </w:pPr>
    </w:p>
    <w:p w14:paraId="3401406D" w14:textId="77777777" w:rsidR="004602A6" w:rsidRDefault="004602A6" w:rsidP="004F6929">
      <w:pPr>
        <w:jc w:val="center"/>
      </w:pPr>
    </w:p>
    <w:p w14:paraId="4A9F50DA" w14:textId="77777777" w:rsidR="004602A6" w:rsidRDefault="004602A6" w:rsidP="004F6929">
      <w:pPr>
        <w:jc w:val="center"/>
      </w:pPr>
    </w:p>
    <w:p w14:paraId="20D77351" w14:textId="77777777" w:rsidR="004602A6" w:rsidRDefault="004602A6" w:rsidP="004F6929">
      <w:pPr>
        <w:jc w:val="center"/>
      </w:pPr>
    </w:p>
    <w:p w14:paraId="49AD5138" w14:textId="77777777" w:rsidR="004602A6" w:rsidRDefault="004602A6" w:rsidP="004F6929">
      <w:pPr>
        <w:jc w:val="center"/>
      </w:pPr>
    </w:p>
    <w:p w14:paraId="551AA4AB" w14:textId="77777777" w:rsidR="004602A6" w:rsidRDefault="004602A6" w:rsidP="004F6929">
      <w:pPr>
        <w:jc w:val="center"/>
      </w:pPr>
    </w:p>
    <w:p w14:paraId="096DAD88" w14:textId="77777777" w:rsidR="004602A6" w:rsidRDefault="004602A6" w:rsidP="004F6929">
      <w:pPr>
        <w:jc w:val="center"/>
      </w:pPr>
    </w:p>
    <w:p w14:paraId="51D2CAD8" w14:textId="77777777" w:rsidR="004602A6" w:rsidRDefault="004602A6" w:rsidP="004F6929">
      <w:pPr>
        <w:jc w:val="center"/>
      </w:pPr>
    </w:p>
    <w:p w14:paraId="42C96DC5" w14:textId="77777777" w:rsidR="004602A6" w:rsidRDefault="004602A6" w:rsidP="004F6929">
      <w:pPr>
        <w:jc w:val="center"/>
      </w:pPr>
    </w:p>
    <w:p w14:paraId="637BE390" w14:textId="77777777" w:rsidR="004602A6" w:rsidRDefault="004602A6" w:rsidP="00E66974"/>
    <w:p w14:paraId="4DC7AEB5" w14:textId="77777777" w:rsidR="004F6929" w:rsidRDefault="004F6929" w:rsidP="00836093"/>
    <w:p w14:paraId="360235B8" w14:textId="77777777" w:rsidR="004F6929" w:rsidRPr="004F6929" w:rsidRDefault="004F6929" w:rsidP="004F6929">
      <w:pPr>
        <w:jc w:val="center"/>
        <w:rPr>
          <w:b/>
          <w:bCs/>
        </w:rPr>
      </w:pPr>
    </w:p>
    <w:p w14:paraId="07CDADEB" w14:textId="77777777" w:rsidR="00836093" w:rsidRPr="00836093" w:rsidRDefault="004F6929" w:rsidP="00B80125">
      <w:pPr>
        <w:rPr>
          <w:b/>
          <w:bCs/>
          <w:sz w:val="28"/>
          <w:szCs w:val="28"/>
        </w:rPr>
      </w:pPr>
      <w:r w:rsidRPr="00836093">
        <w:rPr>
          <w:b/>
          <w:bCs/>
          <w:sz w:val="28"/>
          <w:szCs w:val="28"/>
        </w:rPr>
        <w:t>Student: Zorica Nikoloska</w:t>
      </w:r>
      <w:r w:rsidR="00B14192" w:rsidRPr="00836093">
        <w:rPr>
          <w:b/>
          <w:bCs/>
          <w:sz w:val="28"/>
          <w:szCs w:val="28"/>
        </w:rPr>
        <w:t xml:space="preserve">                                                                </w:t>
      </w:r>
    </w:p>
    <w:p w14:paraId="0F7702D8" w14:textId="7895B6CE" w:rsidR="004602A6" w:rsidRPr="00836093" w:rsidRDefault="004F6929" w:rsidP="00B80125">
      <w:pPr>
        <w:rPr>
          <w:b/>
          <w:bCs/>
          <w:sz w:val="28"/>
          <w:szCs w:val="28"/>
        </w:rPr>
      </w:pPr>
      <w:r w:rsidRPr="00836093">
        <w:rPr>
          <w:b/>
          <w:bCs/>
          <w:sz w:val="28"/>
          <w:szCs w:val="28"/>
        </w:rPr>
        <w:t xml:space="preserve">Professor: Aleksandar </w:t>
      </w:r>
      <w:proofErr w:type="spellStart"/>
      <w:r w:rsidRPr="00836093">
        <w:rPr>
          <w:b/>
          <w:bCs/>
          <w:sz w:val="28"/>
          <w:szCs w:val="28"/>
        </w:rPr>
        <w:t>Karadimc</w:t>
      </w:r>
      <w:r w:rsidR="004602A6" w:rsidRPr="00836093">
        <w:rPr>
          <w:b/>
          <w:bCs/>
          <w:sz w:val="28"/>
          <w:szCs w:val="28"/>
        </w:rPr>
        <w:t>e</w:t>
      </w:r>
      <w:proofErr w:type="spellEnd"/>
    </w:p>
    <w:p w14:paraId="02234BC8" w14:textId="1F6D2D42" w:rsidR="00B80125" w:rsidRDefault="00B80125" w:rsidP="004602A6">
      <w:pPr>
        <w:jc w:val="center"/>
        <w:rPr>
          <w:b/>
          <w:bCs/>
          <w:sz w:val="40"/>
          <w:szCs w:val="40"/>
        </w:rPr>
      </w:pPr>
      <w:r w:rsidRPr="00B80125">
        <w:rPr>
          <w:b/>
          <w:bCs/>
          <w:sz w:val="40"/>
          <w:szCs w:val="40"/>
        </w:rPr>
        <w:lastRenderedPageBreak/>
        <w:t>Table of Contents</w:t>
      </w:r>
      <w:r>
        <w:rPr>
          <w:b/>
          <w:bCs/>
          <w:sz w:val="40"/>
          <w:szCs w:val="40"/>
        </w:rPr>
        <w:t>:</w:t>
      </w:r>
    </w:p>
    <w:p w14:paraId="6CA254EE" w14:textId="77777777" w:rsidR="00B95536" w:rsidRPr="004602A6" w:rsidRDefault="00B95536" w:rsidP="004602A6">
      <w:pPr>
        <w:jc w:val="center"/>
        <w:rPr>
          <w:b/>
          <w:bCs/>
        </w:rPr>
      </w:pPr>
    </w:p>
    <w:p w14:paraId="7D130CD8" w14:textId="735EE440" w:rsidR="00B80125" w:rsidRPr="00B95536" w:rsidRDefault="0059782E" w:rsidP="00B14192">
      <w:pPr>
        <w:rPr>
          <w:b/>
          <w:bCs/>
          <w:sz w:val="32"/>
          <w:szCs w:val="32"/>
        </w:rPr>
      </w:pPr>
      <w:r w:rsidRPr="00B95536">
        <w:rPr>
          <w:b/>
          <w:bCs/>
          <w:sz w:val="32"/>
          <w:szCs w:val="32"/>
        </w:rPr>
        <w:t>I</w:t>
      </w:r>
      <w:r w:rsidR="00B95536" w:rsidRPr="00B95536">
        <w:rPr>
          <w:b/>
          <w:bCs/>
          <w:sz w:val="32"/>
          <w:szCs w:val="32"/>
        </w:rPr>
        <w:t>ntroduction</w:t>
      </w:r>
      <w:r w:rsidR="00B95536">
        <w:rPr>
          <w:b/>
          <w:bCs/>
          <w:sz w:val="32"/>
          <w:szCs w:val="32"/>
        </w:rPr>
        <w:t>………………………………………………………………………………………1</w:t>
      </w:r>
    </w:p>
    <w:p w14:paraId="67883AD1" w14:textId="37DA1D74" w:rsidR="00174E34" w:rsidRPr="00B95536" w:rsidRDefault="00174E34" w:rsidP="00B14192">
      <w:pPr>
        <w:rPr>
          <w:b/>
          <w:bCs/>
          <w:sz w:val="32"/>
          <w:szCs w:val="32"/>
        </w:rPr>
      </w:pPr>
      <w:r w:rsidRPr="00B95536">
        <w:rPr>
          <w:b/>
          <w:bCs/>
          <w:sz w:val="32"/>
          <w:szCs w:val="32"/>
        </w:rPr>
        <w:t>Purpose</w:t>
      </w:r>
      <w:r w:rsidR="00B95536">
        <w:rPr>
          <w:b/>
          <w:bCs/>
          <w:sz w:val="32"/>
          <w:szCs w:val="32"/>
        </w:rPr>
        <w:t>…………………………………………………………………………………………….2</w:t>
      </w:r>
    </w:p>
    <w:p w14:paraId="76D0F7F6" w14:textId="24285C56" w:rsidR="00174E34" w:rsidRPr="00B95536" w:rsidRDefault="00174E34" w:rsidP="00B14192">
      <w:pPr>
        <w:rPr>
          <w:b/>
          <w:bCs/>
          <w:sz w:val="32"/>
          <w:szCs w:val="32"/>
        </w:rPr>
      </w:pPr>
      <w:r w:rsidRPr="00B95536">
        <w:rPr>
          <w:b/>
          <w:bCs/>
          <w:sz w:val="32"/>
          <w:szCs w:val="32"/>
        </w:rPr>
        <w:t>Scope</w:t>
      </w:r>
      <w:r w:rsidR="00B95536">
        <w:rPr>
          <w:b/>
          <w:bCs/>
          <w:sz w:val="32"/>
          <w:szCs w:val="32"/>
        </w:rPr>
        <w:t>……………………………………………………………………………………………</w:t>
      </w:r>
      <w:proofErr w:type="gramStart"/>
      <w:r w:rsidR="00B95536">
        <w:rPr>
          <w:b/>
          <w:bCs/>
          <w:sz w:val="32"/>
          <w:szCs w:val="32"/>
        </w:rPr>
        <w:t>…..</w:t>
      </w:r>
      <w:proofErr w:type="gramEnd"/>
      <w:r w:rsidR="00B95536">
        <w:rPr>
          <w:b/>
          <w:bCs/>
          <w:sz w:val="32"/>
          <w:szCs w:val="32"/>
        </w:rPr>
        <w:t>3</w:t>
      </w:r>
    </w:p>
    <w:p w14:paraId="2C88BEBA" w14:textId="6876ED8C" w:rsidR="00174E34" w:rsidRPr="00B95536" w:rsidRDefault="00174E34" w:rsidP="00B14192">
      <w:pPr>
        <w:rPr>
          <w:b/>
          <w:bCs/>
          <w:sz w:val="32"/>
          <w:szCs w:val="32"/>
        </w:rPr>
      </w:pPr>
      <w:r w:rsidRPr="00B95536">
        <w:rPr>
          <w:b/>
          <w:bCs/>
          <w:sz w:val="32"/>
          <w:szCs w:val="32"/>
        </w:rPr>
        <w:t>Product Perspectiv</w:t>
      </w:r>
      <w:r w:rsidR="00B14192" w:rsidRPr="00B95536">
        <w:rPr>
          <w:b/>
          <w:bCs/>
          <w:sz w:val="32"/>
          <w:szCs w:val="32"/>
        </w:rPr>
        <w:t>e</w:t>
      </w:r>
      <w:r w:rsidR="00B95536">
        <w:rPr>
          <w:b/>
          <w:bCs/>
          <w:sz w:val="32"/>
          <w:szCs w:val="32"/>
        </w:rPr>
        <w:t>………………………………………………………………………….4</w:t>
      </w:r>
    </w:p>
    <w:p w14:paraId="4CAB5A0E" w14:textId="44BBF83D" w:rsidR="00174E34" w:rsidRPr="00B95536" w:rsidRDefault="00174E34" w:rsidP="00B14192">
      <w:pPr>
        <w:rPr>
          <w:b/>
          <w:bCs/>
          <w:sz w:val="32"/>
          <w:szCs w:val="32"/>
        </w:rPr>
      </w:pPr>
      <w:r w:rsidRPr="00B95536">
        <w:rPr>
          <w:b/>
          <w:bCs/>
          <w:sz w:val="32"/>
          <w:szCs w:val="32"/>
        </w:rPr>
        <w:t>Product Functions</w:t>
      </w:r>
      <w:r w:rsidR="00B95536">
        <w:rPr>
          <w:b/>
          <w:bCs/>
          <w:sz w:val="32"/>
          <w:szCs w:val="32"/>
        </w:rPr>
        <w:t>…………………………………………………………………………</w:t>
      </w:r>
      <w:proofErr w:type="gramStart"/>
      <w:r w:rsidR="00B95536">
        <w:rPr>
          <w:b/>
          <w:bCs/>
          <w:sz w:val="32"/>
          <w:szCs w:val="32"/>
        </w:rPr>
        <w:t>…..</w:t>
      </w:r>
      <w:proofErr w:type="gramEnd"/>
      <w:r w:rsidR="00B95536">
        <w:rPr>
          <w:b/>
          <w:bCs/>
          <w:sz w:val="32"/>
          <w:szCs w:val="32"/>
        </w:rPr>
        <w:t>5</w:t>
      </w:r>
    </w:p>
    <w:p w14:paraId="70601378" w14:textId="5E39300C" w:rsidR="00B80125" w:rsidRPr="00B95536" w:rsidRDefault="00B95536" w:rsidP="00B14192">
      <w:pPr>
        <w:rPr>
          <w:b/>
          <w:bCs/>
          <w:sz w:val="32"/>
          <w:szCs w:val="32"/>
        </w:rPr>
      </w:pPr>
      <w:r w:rsidRPr="00B95536">
        <w:rPr>
          <w:b/>
          <w:bCs/>
          <w:sz w:val="32"/>
          <w:szCs w:val="32"/>
        </w:rPr>
        <w:t>Stakeholders</w:t>
      </w:r>
      <w:r>
        <w:rPr>
          <w:b/>
          <w:bCs/>
          <w:sz w:val="32"/>
          <w:szCs w:val="32"/>
        </w:rPr>
        <w:t>…………………………………………………………………………………</w:t>
      </w:r>
      <w:proofErr w:type="gramStart"/>
      <w:r>
        <w:rPr>
          <w:b/>
          <w:bCs/>
          <w:sz w:val="32"/>
          <w:szCs w:val="32"/>
        </w:rPr>
        <w:t>…..</w:t>
      </w:r>
      <w:proofErr w:type="gramEnd"/>
      <w:r>
        <w:rPr>
          <w:b/>
          <w:bCs/>
          <w:sz w:val="32"/>
          <w:szCs w:val="32"/>
        </w:rPr>
        <w:t>6</w:t>
      </w:r>
    </w:p>
    <w:p w14:paraId="3763B022" w14:textId="26E5BD7B" w:rsidR="0059782E" w:rsidRPr="00B95536" w:rsidRDefault="0059782E" w:rsidP="00B14192">
      <w:pPr>
        <w:rPr>
          <w:b/>
          <w:bCs/>
          <w:sz w:val="32"/>
          <w:szCs w:val="32"/>
        </w:rPr>
      </w:pPr>
      <w:r w:rsidRPr="00B95536">
        <w:rPr>
          <w:b/>
          <w:bCs/>
          <w:sz w:val="32"/>
          <w:szCs w:val="32"/>
        </w:rPr>
        <w:t>P</w:t>
      </w:r>
      <w:r w:rsidR="00B95536" w:rsidRPr="00B95536">
        <w:rPr>
          <w:b/>
          <w:bCs/>
          <w:sz w:val="32"/>
          <w:szCs w:val="32"/>
        </w:rPr>
        <w:t>ossible User Demands</w:t>
      </w:r>
      <w:r w:rsidR="00B95536">
        <w:rPr>
          <w:b/>
          <w:bCs/>
          <w:sz w:val="32"/>
          <w:szCs w:val="32"/>
        </w:rPr>
        <w:t>…………………………………………………………………</w:t>
      </w:r>
      <w:proofErr w:type="gramStart"/>
      <w:r w:rsidR="00B95536">
        <w:rPr>
          <w:b/>
          <w:bCs/>
          <w:sz w:val="32"/>
          <w:szCs w:val="32"/>
        </w:rPr>
        <w:t>…..</w:t>
      </w:r>
      <w:proofErr w:type="gramEnd"/>
      <w:r w:rsidR="00B95536">
        <w:rPr>
          <w:b/>
          <w:bCs/>
          <w:sz w:val="32"/>
          <w:szCs w:val="32"/>
        </w:rPr>
        <w:t>7</w:t>
      </w:r>
    </w:p>
    <w:p w14:paraId="538EFA98" w14:textId="6E488FF9" w:rsidR="0059782E" w:rsidRPr="00B95536" w:rsidRDefault="0059782E" w:rsidP="00B14192">
      <w:pPr>
        <w:rPr>
          <w:b/>
          <w:bCs/>
          <w:sz w:val="32"/>
          <w:szCs w:val="32"/>
        </w:rPr>
      </w:pPr>
      <w:r w:rsidRPr="00B95536">
        <w:rPr>
          <w:b/>
          <w:bCs/>
          <w:sz w:val="32"/>
          <w:szCs w:val="32"/>
        </w:rPr>
        <w:t>A</w:t>
      </w:r>
      <w:r w:rsidR="009315F5" w:rsidRPr="00B95536">
        <w:rPr>
          <w:b/>
          <w:bCs/>
          <w:sz w:val="32"/>
          <w:szCs w:val="32"/>
        </w:rPr>
        <w:t>rchitectural design</w:t>
      </w:r>
      <w:r w:rsidR="00D548DD">
        <w:rPr>
          <w:b/>
          <w:bCs/>
          <w:sz w:val="32"/>
          <w:szCs w:val="32"/>
        </w:rPr>
        <w:t>……………………………………</w:t>
      </w:r>
      <w:r w:rsidR="00FF5118">
        <w:rPr>
          <w:b/>
          <w:bCs/>
          <w:sz w:val="32"/>
          <w:szCs w:val="32"/>
        </w:rPr>
        <w:t>…………………………………….9</w:t>
      </w:r>
    </w:p>
    <w:p w14:paraId="171C0CD1" w14:textId="13470620" w:rsidR="00B80125" w:rsidRPr="00B95536" w:rsidRDefault="00B80125" w:rsidP="00B14192">
      <w:pPr>
        <w:rPr>
          <w:b/>
          <w:bCs/>
          <w:sz w:val="32"/>
          <w:szCs w:val="32"/>
        </w:rPr>
      </w:pPr>
      <w:r w:rsidRPr="00B95536">
        <w:rPr>
          <w:b/>
          <w:bCs/>
          <w:sz w:val="32"/>
          <w:szCs w:val="32"/>
        </w:rPr>
        <w:t>Functional Requirements</w:t>
      </w:r>
      <w:r w:rsidR="00FF5118">
        <w:rPr>
          <w:b/>
          <w:bCs/>
          <w:sz w:val="32"/>
          <w:szCs w:val="32"/>
        </w:rPr>
        <w:t>…………………………………………………………………</w:t>
      </w:r>
      <w:r w:rsidR="00D548DD">
        <w:rPr>
          <w:b/>
          <w:bCs/>
          <w:sz w:val="32"/>
          <w:szCs w:val="32"/>
        </w:rPr>
        <w:t>18</w:t>
      </w:r>
    </w:p>
    <w:p w14:paraId="5496519A" w14:textId="143E3E37" w:rsidR="00B80125" w:rsidRPr="00B95536" w:rsidRDefault="00B80125" w:rsidP="00B14192">
      <w:pPr>
        <w:rPr>
          <w:b/>
          <w:bCs/>
          <w:sz w:val="32"/>
          <w:szCs w:val="32"/>
        </w:rPr>
      </w:pPr>
      <w:r w:rsidRPr="00B95536">
        <w:rPr>
          <w:b/>
          <w:bCs/>
          <w:sz w:val="32"/>
          <w:szCs w:val="32"/>
        </w:rPr>
        <w:t>Non-Functional Requirements</w:t>
      </w:r>
      <w:r w:rsidR="00FF5118">
        <w:rPr>
          <w:b/>
          <w:bCs/>
          <w:sz w:val="32"/>
          <w:szCs w:val="32"/>
        </w:rPr>
        <w:t>…………………………………………………………1</w:t>
      </w:r>
      <w:r w:rsidR="00D548DD">
        <w:rPr>
          <w:b/>
          <w:bCs/>
          <w:sz w:val="32"/>
          <w:szCs w:val="32"/>
        </w:rPr>
        <w:t>9</w:t>
      </w:r>
    </w:p>
    <w:p w14:paraId="54B0D0EB" w14:textId="24D6D146" w:rsidR="008716B9" w:rsidRPr="00B95536" w:rsidRDefault="008716B9" w:rsidP="00B14192">
      <w:pPr>
        <w:rPr>
          <w:b/>
          <w:bCs/>
          <w:sz w:val="32"/>
          <w:szCs w:val="32"/>
        </w:rPr>
      </w:pPr>
      <w:r w:rsidRPr="00B95536">
        <w:rPr>
          <w:b/>
          <w:bCs/>
          <w:sz w:val="32"/>
          <w:szCs w:val="32"/>
        </w:rPr>
        <w:t>User Interface Design</w:t>
      </w:r>
      <w:r w:rsidR="00512A5B">
        <w:rPr>
          <w:b/>
          <w:bCs/>
          <w:sz w:val="32"/>
          <w:szCs w:val="32"/>
        </w:rPr>
        <w:t xml:space="preserve"> using Figma</w:t>
      </w:r>
      <w:r w:rsidR="00FF5118">
        <w:rPr>
          <w:b/>
          <w:bCs/>
          <w:sz w:val="32"/>
          <w:szCs w:val="32"/>
        </w:rPr>
        <w:t>…………………</w:t>
      </w:r>
      <w:proofErr w:type="gramStart"/>
      <w:r w:rsidR="00512A5B">
        <w:rPr>
          <w:b/>
          <w:bCs/>
          <w:sz w:val="32"/>
          <w:szCs w:val="32"/>
        </w:rPr>
        <w:t>…..</w:t>
      </w:r>
      <w:proofErr w:type="gramEnd"/>
      <w:r w:rsidR="00FF5118">
        <w:rPr>
          <w:b/>
          <w:bCs/>
          <w:sz w:val="32"/>
          <w:szCs w:val="32"/>
        </w:rPr>
        <w:t>……………………………</w:t>
      </w:r>
      <w:r w:rsidR="00D548DD">
        <w:rPr>
          <w:b/>
          <w:bCs/>
          <w:sz w:val="32"/>
          <w:szCs w:val="32"/>
        </w:rPr>
        <w:t>20</w:t>
      </w:r>
    </w:p>
    <w:p w14:paraId="62B004D3" w14:textId="7AFC3A8C" w:rsidR="0059782E" w:rsidRPr="00B95536" w:rsidRDefault="0059782E" w:rsidP="00B14192">
      <w:pPr>
        <w:rPr>
          <w:b/>
          <w:bCs/>
          <w:sz w:val="32"/>
          <w:szCs w:val="32"/>
          <w:lang w:val="mk-MK"/>
        </w:rPr>
      </w:pPr>
      <w:r w:rsidRPr="00B95536">
        <w:rPr>
          <w:b/>
          <w:bCs/>
          <w:sz w:val="32"/>
          <w:szCs w:val="32"/>
        </w:rPr>
        <w:t>Login Activity Diagram</w:t>
      </w:r>
      <w:r w:rsidR="00FF5118">
        <w:rPr>
          <w:b/>
          <w:bCs/>
          <w:sz w:val="32"/>
          <w:szCs w:val="32"/>
        </w:rPr>
        <w:t>…………………………………………………………………….</w:t>
      </w:r>
      <w:r w:rsidR="00D548DD">
        <w:rPr>
          <w:b/>
          <w:bCs/>
          <w:sz w:val="32"/>
          <w:szCs w:val="32"/>
        </w:rPr>
        <w:t>21</w:t>
      </w:r>
    </w:p>
    <w:p w14:paraId="3CFDAD2D" w14:textId="39611C87" w:rsidR="00B80125" w:rsidRPr="00B95536" w:rsidRDefault="00512A5B" w:rsidP="00B14192">
      <w:pPr>
        <w:rPr>
          <w:b/>
          <w:bCs/>
          <w:sz w:val="32"/>
          <w:szCs w:val="32"/>
          <w:lang w:val="mk-MK"/>
        </w:rPr>
      </w:pPr>
      <w:r>
        <w:rPr>
          <w:b/>
          <w:bCs/>
          <w:sz w:val="32"/>
          <w:szCs w:val="32"/>
        </w:rPr>
        <w:t>Use Case</w:t>
      </w:r>
      <w:r w:rsidR="00B80125" w:rsidRPr="00B95536">
        <w:rPr>
          <w:b/>
          <w:bCs/>
          <w:sz w:val="32"/>
          <w:szCs w:val="32"/>
        </w:rPr>
        <w:t xml:space="preserve"> Diagram</w:t>
      </w:r>
      <w:r w:rsidR="00FF5118">
        <w:rPr>
          <w:b/>
          <w:bCs/>
          <w:sz w:val="32"/>
          <w:szCs w:val="32"/>
        </w:rPr>
        <w:t>………</w:t>
      </w:r>
      <w:proofErr w:type="gramStart"/>
      <w:r w:rsidR="00FF5118">
        <w:rPr>
          <w:b/>
          <w:bCs/>
          <w:sz w:val="32"/>
          <w:szCs w:val="32"/>
        </w:rPr>
        <w:t>…</w:t>
      </w:r>
      <w:r>
        <w:rPr>
          <w:b/>
          <w:bCs/>
          <w:sz w:val="32"/>
          <w:szCs w:val="32"/>
        </w:rPr>
        <w:t>..</w:t>
      </w:r>
      <w:proofErr w:type="gramEnd"/>
      <w:r w:rsidR="00FF5118">
        <w:rPr>
          <w:b/>
          <w:bCs/>
          <w:sz w:val="32"/>
          <w:szCs w:val="32"/>
        </w:rPr>
        <w:t>……………………………………………………………….</w:t>
      </w:r>
      <w:r w:rsidR="00D548DD">
        <w:rPr>
          <w:b/>
          <w:bCs/>
          <w:sz w:val="32"/>
          <w:szCs w:val="32"/>
        </w:rPr>
        <w:t>24</w:t>
      </w:r>
    </w:p>
    <w:p w14:paraId="188B5168" w14:textId="7F94EC9C" w:rsidR="00B80125" w:rsidRPr="00B95536" w:rsidRDefault="00B80125" w:rsidP="00B14192">
      <w:pPr>
        <w:rPr>
          <w:b/>
          <w:bCs/>
          <w:sz w:val="32"/>
          <w:szCs w:val="32"/>
          <w:lang w:val="mk-MK"/>
        </w:rPr>
      </w:pPr>
      <w:r w:rsidRPr="00B95536">
        <w:rPr>
          <w:b/>
          <w:bCs/>
          <w:sz w:val="32"/>
          <w:szCs w:val="32"/>
        </w:rPr>
        <w:t>Component Diagram</w:t>
      </w:r>
      <w:r w:rsidR="00FF5118">
        <w:rPr>
          <w:b/>
          <w:bCs/>
          <w:sz w:val="32"/>
          <w:szCs w:val="32"/>
        </w:rPr>
        <w:t>……………………………………………………………………….</w:t>
      </w:r>
      <w:r w:rsidR="00512A5B">
        <w:rPr>
          <w:b/>
          <w:bCs/>
          <w:sz w:val="32"/>
          <w:szCs w:val="32"/>
        </w:rPr>
        <w:t>2</w:t>
      </w:r>
      <w:r w:rsidR="00D548DD">
        <w:rPr>
          <w:b/>
          <w:bCs/>
          <w:sz w:val="32"/>
          <w:szCs w:val="32"/>
        </w:rPr>
        <w:t>5</w:t>
      </w:r>
    </w:p>
    <w:p w14:paraId="36BECF83" w14:textId="0F7B32F3" w:rsidR="00B80125" w:rsidRPr="00B95536" w:rsidRDefault="00B80125" w:rsidP="00B14192">
      <w:pPr>
        <w:rPr>
          <w:b/>
          <w:bCs/>
          <w:sz w:val="32"/>
          <w:szCs w:val="32"/>
          <w:lang w:val="mk-MK"/>
        </w:rPr>
      </w:pPr>
      <w:r w:rsidRPr="00B95536">
        <w:rPr>
          <w:b/>
          <w:bCs/>
          <w:sz w:val="32"/>
          <w:szCs w:val="32"/>
        </w:rPr>
        <w:t>Sequence Diagra</w:t>
      </w:r>
      <w:r w:rsidR="00B14192" w:rsidRPr="00B95536">
        <w:rPr>
          <w:b/>
          <w:bCs/>
          <w:sz w:val="32"/>
          <w:szCs w:val="32"/>
        </w:rPr>
        <w:t>m</w:t>
      </w:r>
      <w:r w:rsidR="00FF5118">
        <w:rPr>
          <w:b/>
          <w:bCs/>
          <w:sz w:val="32"/>
          <w:szCs w:val="32"/>
        </w:rPr>
        <w:t>………………………………………………………………………</w:t>
      </w:r>
      <w:proofErr w:type="gramStart"/>
      <w:r w:rsidR="00FF5118">
        <w:rPr>
          <w:b/>
          <w:bCs/>
          <w:sz w:val="32"/>
          <w:szCs w:val="32"/>
        </w:rPr>
        <w:t>…..</w:t>
      </w:r>
      <w:proofErr w:type="gramEnd"/>
      <w:r w:rsidR="00512A5B">
        <w:rPr>
          <w:b/>
          <w:bCs/>
          <w:sz w:val="32"/>
          <w:szCs w:val="32"/>
        </w:rPr>
        <w:t>2</w:t>
      </w:r>
      <w:r w:rsidR="00D548DD">
        <w:rPr>
          <w:b/>
          <w:bCs/>
          <w:sz w:val="32"/>
          <w:szCs w:val="32"/>
        </w:rPr>
        <w:t>6</w:t>
      </w:r>
    </w:p>
    <w:p w14:paraId="0267851E" w14:textId="32A289E1" w:rsidR="00B80125" w:rsidRPr="00B95536" w:rsidRDefault="00B80125" w:rsidP="00B14192">
      <w:pPr>
        <w:rPr>
          <w:b/>
          <w:bCs/>
          <w:sz w:val="32"/>
          <w:szCs w:val="32"/>
          <w:lang w:val="mk-MK"/>
        </w:rPr>
      </w:pPr>
      <w:r w:rsidRPr="00B95536">
        <w:rPr>
          <w:b/>
          <w:bCs/>
          <w:sz w:val="32"/>
          <w:szCs w:val="32"/>
        </w:rPr>
        <w:t>Basic Functionality Test</w:t>
      </w:r>
      <w:r w:rsidR="00FF5118">
        <w:rPr>
          <w:b/>
          <w:bCs/>
          <w:sz w:val="32"/>
          <w:szCs w:val="32"/>
        </w:rPr>
        <w:t>………………………………………………………………</w:t>
      </w:r>
      <w:proofErr w:type="gramStart"/>
      <w:r w:rsidR="00FF5118">
        <w:rPr>
          <w:b/>
          <w:bCs/>
          <w:sz w:val="32"/>
          <w:szCs w:val="32"/>
        </w:rPr>
        <w:t>…..</w:t>
      </w:r>
      <w:proofErr w:type="gramEnd"/>
      <w:r w:rsidR="00FF5118">
        <w:rPr>
          <w:b/>
          <w:bCs/>
          <w:sz w:val="32"/>
          <w:szCs w:val="32"/>
        </w:rPr>
        <w:t>2</w:t>
      </w:r>
      <w:r w:rsidR="00D548DD">
        <w:rPr>
          <w:b/>
          <w:bCs/>
          <w:sz w:val="32"/>
          <w:szCs w:val="32"/>
        </w:rPr>
        <w:t>7</w:t>
      </w:r>
    </w:p>
    <w:p w14:paraId="07C91C5E" w14:textId="58654AD4" w:rsidR="00B80125" w:rsidRPr="00B95536" w:rsidRDefault="00B80125" w:rsidP="00B14192">
      <w:pPr>
        <w:rPr>
          <w:b/>
          <w:bCs/>
          <w:sz w:val="32"/>
          <w:szCs w:val="32"/>
          <w:lang w:val="mk-MK"/>
        </w:rPr>
      </w:pPr>
      <w:r w:rsidRPr="00B95536">
        <w:rPr>
          <w:b/>
          <w:bCs/>
          <w:sz w:val="32"/>
          <w:szCs w:val="32"/>
        </w:rPr>
        <w:t>User Interface Test</w:t>
      </w:r>
      <w:r w:rsidR="00FF5118">
        <w:rPr>
          <w:b/>
          <w:bCs/>
          <w:sz w:val="32"/>
          <w:szCs w:val="32"/>
        </w:rPr>
        <w:t>………………………………………………………………………….2</w:t>
      </w:r>
      <w:r w:rsidR="00D548DD">
        <w:rPr>
          <w:b/>
          <w:bCs/>
          <w:sz w:val="32"/>
          <w:szCs w:val="32"/>
        </w:rPr>
        <w:t>8</w:t>
      </w:r>
    </w:p>
    <w:p w14:paraId="65B68A69" w14:textId="02FC9553" w:rsidR="00B80125" w:rsidRPr="00B95536" w:rsidRDefault="00B80125" w:rsidP="00B14192">
      <w:pPr>
        <w:rPr>
          <w:b/>
          <w:bCs/>
          <w:sz w:val="32"/>
          <w:szCs w:val="32"/>
          <w:lang w:val="mk-MK"/>
        </w:rPr>
      </w:pPr>
      <w:r w:rsidRPr="00B95536">
        <w:rPr>
          <w:b/>
          <w:bCs/>
          <w:sz w:val="32"/>
          <w:szCs w:val="32"/>
        </w:rPr>
        <w:t>Compatibility Test</w:t>
      </w:r>
      <w:r w:rsidR="00FF5118">
        <w:rPr>
          <w:b/>
          <w:bCs/>
          <w:sz w:val="32"/>
          <w:szCs w:val="32"/>
        </w:rPr>
        <w:t>………………………………………………………………………</w:t>
      </w:r>
      <w:proofErr w:type="gramStart"/>
      <w:r w:rsidR="00FF5118">
        <w:rPr>
          <w:b/>
          <w:bCs/>
          <w:sz w:val="32"/>
          <w:szCs w:val="32"/>
        </w:rPr>
        <w:t>…..</w:t>
      </w:r>
      <w:proofErr w:type="gramEnd"/>
      <w:r w:rsidR="00FF5118">
        <w:rPr>
          <w:b/>
          <w:bCs/>
          <w:sz w:val="32"/>
          <w:szCs w:val="32"/>
        </w:rPr>
        <w:t>2</w:t>
      </w:r>
      <w:r w:rsidR="00D548DD">
        <w:rPr>
          <w:b/>
          <w:bCs/>
          <w:sz w:val="32"/>
          <w:szCs w:val="32"/>
        </w:rPr>
        <w:t>9</w:t>
      </w:r>
    </w:p>
    <w:p w14:paraId="3DEEB269" w14:textId="2D834E53" w:rsidR="00B80125" w:rsidRPr="00B95536" w:rsidRDefault="00B80125" w:rsidP="00B14192">
      <w:pPr>
        <w:rPr>
          <w:b/>
          <w:bCs/>
          <w:sz w:val="32"/>
          <w:szCs w:val="32"/>
          <w:lang w:val="mk-MK"/>
        </w:rPr>
      </w:pPr>
      <w:r w:rsidRPr="00B95536">
        <w:rPr>
          <w:b/>
          <w:bCs/>
          <w:sz w:val="32"/>
          <w:szCs w:val="32"/>
        </w:rPr>
        <w:t>Performance Test</w:t>
      </w:r>
      <w:r w:rsidR="00FF5118">
        <w:rPr>
          <w:b/>
          <w:bCs/>
          <w:sz w:val="32"/>
          <w:szCs w:val="32"/>
        </w:rPr>
        <w:t>……………………………………………………………………………</w:t>
      </w:r>
      <w:r w:rsidR="00D548DD">
        <w:rPr>
          <w:b/>
          <w:bCs/>
          <w:sz w:val="32"/>
          <w:szCs w:val="32"/>
        </w:rPr>
        <w:t>30</w:t>
      </w:r>
    </w:p>
    <w:p w14:paraId="3DE4008E" w14:textId="65A6E706" w:rsidR="00B80125" w:rsidRPr="00B95536" w:rsidRDefault="00B80125" w:rsidP="00B14192">
      <w:pPr>
        <w:rPr>
          <w:b/>
          <w:bCs/>
          <w:sz w:val="32"/>
          <w:szCs w:val="32"/>
        </w:rPr>
      </w:pPr>
      <w:r w:rsidRPr="00B95536">
        <w:rPr>
          <w:b/>
          <w:bCs/>
          <w:sz w:val="32"/>
          <w:szCs w:val="32"/>
        </w:rPr>
        <w:t>Security Test</w:t>
      </w:r>
      <w:r w:rsidR="00FF5118">
        <w:rPr>
          <w:b/>
          <w:bCs/>
          <w:sz w:val="32"/>
          <w:szCs w:val="32"/>
        </w:rPr>
        <w:t>……………………………………………………………………………………</w:t>
      </w:r>
      <w:r w:rsidR="00D548DD">
        <w:rPr>
          <w:b/>
          <w:bCs/>
          <w:sz w:val="32"/>
          <w:szCs w:val="32"/>
        </w:rPr>
        <w:t>31</w:t>
      </w:r>
    </w:p>
    <w:p w14:paraId="465F6883" w14:textId="0DEF4E3F" w:rsidR="00B95536" w:rsidRPr="00B95536" w:rsidRDefault="00B95536" w:rsidP="00B14192">
      <w:pPr>
        <w:rPr>
          <w:b/>
          <w:bCs/>
          <w:sz w:val="32"/>
          <w:szCs w:val="32"/>
          <w:lang w:val="mk-MK"/>
        </w:rPr>
      </w:pPr>
      <w:r w:rsidRPr="00B95536">
        <w:rPr>
          <w:b/>
          <w:bCs/>
          <w:sz w:val="32"/>
          <w:szCs w:val="32"/>
        </w:rPr>
        <w:t>Future Evolution and Maintenance</w:t>
      </w:r>
      <w:r w:rsidR="00FF5118">
        <w:rPr>
          <w:b/>
          <w:bCs/>
          <w:sz w:val="32"/>
          <w:szCs w:val="32"/>
        </w:rPr>
        <w:t>…………………………………………………</w:t>
      </w:r>
      <w:r w:rsidR="00E66974">
        <w:rPr>
          <w:b/>
          <w:bCs/>
          <w:sz w:val="32"/>
          <w:szCs w:val="32"/>
        </w:rPr>
        <w:t>.</w:t>
      </w:r>
      <w:r w:rsidR="00836093">
        <w:rPr>
          <w:b/>
          <w:bCs/>
          <w:sz w:val="32"/>
          <w:szCs w:val="32"/>
        </w:rPr>
        <w:t>32</w:t>
      </w:r>
    </w:p>
    <w:p w14:paraId="093F469C" w14:textId="75C32BCD" w:rsidR="00B14192" w:rsidRPr="00B95536" w:rsidRDefault="0059782E" w:rsidP="00B14192">
      <w:pPr>
        <w:rPr>
          <w:b/>
          <w:bCs/>
          <w:sz w:val="32"/>
          <w:szCs w:val="32"/>
        </w:rPr>
      </w:pPr>
      <w:r w:rsidRPr="00B95536">
        <w:rPr>
          <w:b/>
          <w:bCs/>
          <w:sz w:val="32"/>
          <w:szCs w:val="32"/>
        </w:rPr>
        <w:t>C</w:t>
      </w:r>
      <w:r w:rsidR="00B95536" w:rsidRPr="00B95536">
        <w:rPr>
          <w:b/>
          <w:bCs/>
          <w:sz w:val="32"/>
          <w:szCs w:val="32"/>
        </w:rPr>
        <w:t>onclusion</w:t>
      </w:r>
      <w:r w:rsidR="00FF5118">
        <w:rPr>
          <w:b/>
          <w:bCs/>
          <w:sz w:val="32"/>
          <w:szCs w:val="32"/>
        </w:rPr>
        <w:t>………………………………………………………………………………………</w:t>
      </w:r>
      <w:r w:rsidR="00836093">
        <w:rPr>
          <w:b/>
          <w:bCs/>
          <w:sz w:val="32"/>
          <w:szCs w:val="32"/>
        </w:rPr>
        <w:t>34</w:t>
      </w:r>
    </w:p>
    <w:p w14:paraId="48916042" w14:textId="512B3802" w:rsidR="00D213AC" w:rsidRPr="00B95536" w:rsidRDefault="000D30C7" w:rsidP="00B80125">
      <w:pPr>
        <w:rPr>
          <w:b/>
          <w:bCs/>
          <w:sz w:val="32"/>
          <w:szCs w:val="32"/>
        </w:rPr>
      </w:pPr>
      <w:r w:rsidRPr="00B95536">
        <w:rPr>
          <w:b/>
          <w:bCs/>
          <w:sz w:val="32"/>
          <w:szCs w:val="32"/>
        </w:rPr>
        <w:t>R</w:t>
      </w:r>
      <w:r w:rsidR="00B95536" w:rsidRPr="00B95536">
        <w:rPr>
          <w:b/>
          <w:bCs/>
          <w:sz w:val="32"/>
          <w:szCs w:val="32"/>
        </w:rPr>
        <w:t>eferences</w:t>
      </w:r>
      <w:r w:rsidR="00FF5118">
        <w:rPr>
          <w:b/>
          <w:bCs/>
          <w:sz w:val="32"/>
          <w:szCs w:val="32"/>
        </w:rPr>
        <w:t>……………………………………………………………………………………...</w:t>
      </w:r>
      <w:r w:rsidR="00836093">
        <w:rPr>
          <w:b/>
          <w:bCs/>
          <w:sz w:val="32"/>
          <w:szCs w:val="32"/>
        </w:rPr>
        <w:t>35</w:t>
      </w:r>
    </w:p>
    <w:p w14:paraId="2A3D9AD1" w14:textId="77777777" w:rsidR="004602A6" w:rsidRDefault="004602A6" w:rsidP="00B0219A">
      <w:pPr>
        <w:jc w:val="center"/>
        <w:rPr>
          <w:sz w:val="40"/>
          <w:szCs w:val="40"/>
        </w:rPr>
      </w:pPr>
    </w:p>
    <w:p w14:paraId="1348DE25" w14:textId="77777777" w:rsidR="004602A6" w:rsidRDefault="004602A6" w:rsidP="00B0219A">
      <w:pPr>
        <w:jc w:val="center"/>
        <w:rPr>
          <w:sz w:val="40"/>
          <w:szCs w:val="40"/>
        </w:rPr>
      </w:pPr>
    </w:p>
    <w:p w14:paraId="3B3199BD" w14:textId="77777777" w:rsidR="004602A6" w:rsidRDefault="004602A6" w:rsidP="00B0219A">
      <w:pPr>
        <w:jc w:val="center"/>
        <w:rPr>
          <w:sz w:val="40"/>
          <w:szCs w:val="40"/>
        </w:rPr>
      </w:pPr>
    </w:p>
    <w:p w14:paraId="11427D79" w14:textId="77777777" w:rsidR="00B95536" w:rsidRDefault="00B95536" w:rsidP="00B0219A">
      <w:pPr>
        <w:jc w:val="center"/>
        <w:rPr>
          <w:sz w:val="40"/>
          <w:szCs w:val="40"/>
        </w:rPr>
      </w:pPr>
    </w:p>
    <w:p w14:paraId="4D3D4320" w14:textId="77777777" w:rsidR="00D548DD" w:rsidRDefault="00D548DD" w:rsidP="00B0219A">
      <w:pPr>
        <w:jc w:val="center"/>
        <w:rPr>
          <w:b/>
          <w:bCs/>
          <w:sz w:val="40"/>
          <w:szCs w:val="40"/>
        </w:rPr>
      </w:pPr>
    </w:p>
    <w:p w14:paraId="6B6DF4B6" w14:textId="77777777" w:rsidR="00D548DD" w:rsidRDefault="00D548DD" w:rsidP="00B0219A">
      <w:pPr>
        <w:jc w:val="center"/>
        <w:rPr>
          <w:b/>
          <w:bCs/>
          <w:sz w:val="40"/>
          <w:szCs w:val="40"/>
        </w:rPr>
      </w:pPr>
    </w:p>
    <w:p w14:paraId="77E4EC8D" w14:textId="4244FB6A" w:rsidR="00B80125" w:rsidRPr="00B95536" w:rsidRDefault="00B80125" w:rsidP="00B0219A">
      <w:pPr>
        <w:jc w:val="center"/>
        <w:rPr>
          <w:b/>
          <w:bCs/>
          <w:sz w:val="40"/>
          <w:szCs w:val="40"/>
        </w:rPr>
      </w:pPr>
      <w:r w:rsidRPr="00B95536">
        <w:rPr>
          <w:b/>
          <w:bCs/>
          <w:sz w:val="40"/>
          <w:szCs w:val="40"/>
        </w:rPr>
        <w:lastRenderedPageBreak/>
        <w:t>Introduction</w:t>
      </w:r>
    </w:p>
    <w:p w14:paraId="2453D87B" w14:textId="77777777" w:rsidR="00B80125" w:rsidRDefault="00B80125" w:rsidP="00B80125"/>
    <w:p w14:paraId="3FA4B8E1" w14:textId="77777777" w:rsidR="00B80125" w:rsidRPr="00B80125" w:rsidRDefault="00B80125" w:rsidP="00CA11BF">
      <w:pPr>
        <w:rPr>
          <w:sz w:val="28"/>
          <w:szCs w:val="28"/>
        </w:rPr>
      </w:pPr>
      <w:r w:rsidRPr="00B80125">
        <w:rPr>
          <w:sz w:val="28"/>
          <w:szCs w:val="28"/>
        </w:rPr>
        <w:t>The Food Donation App aims to connect restaurants with local charities, food banks, and individuals in need by facilitating the donation of surplus food. The app will simplify the donation process, ensuring that food is distributed efficiently and ethically, reducing food waste and benefiting the community.</w:t>
      </w:r>
    </w:p>
    <w:p w14:paraId="70D7B988" w14:textId="410D8AE9" w:rsidR="00B80125" w:rsidRPr="00B80125" w:rsidRDefault="00B80125" w:rsidP="00CA11BF">
      <w:pPr>
        <w:rPr>
          <w:sz w:val="28"/>
          <w:szCs w:val="28"/>
        </w:rPr>
      </w:pPr>
      <w:r w:rsidRPr="00B80125">
        <w:rPr>
          <w:sz w:val="28"/>
          <w:szCs w:val="28"/>
        </w:rPr>
        <w:t>This project represents a step toward addressing global food insecurity and environmental sustainability. By creating a digital platform, the app will bridge the gap between surplus food producers and those in need, streamlining the donation process and making it accessible to a broader audience. Additionally, the platform will incorporate features to ensure compliance with food safety standards and provide metrics to track the impact of the donations.</w:t>
      </w:r>
    </w:p>
    <w:p w14:paraId="00E61F57" w14:textId="54F11DB5" w:rsidR="00CA11BF" w:rsidRDefault="00B80125" w:rsidP="00CA11BF">
      <w:pPr>
        <w:rPr>
          <w:sz w:val="28"/>
          <w:szCs w:val="28"/>
        </w:rPr>
      </w:pPr>
      <w:r w:rsidRPr="00B80125">
        <w:rPr>
          <w:sz w:val="28"/>
          <w:szCs w:val="28"/>
        </w:rPr>
        <w:t>The system will be developed as mobile application, offering features such as donor registration, real-time donation tracking, recipient matching, and detailed reporting capabilities. The project’s goal is to foster collaboration between restaurants and charitable organizations, ensuring surplus food is put to good use while adhering to food safety standards and maintaining transparency in the donation process.</w:t>
      </w:r>
    </w:p>
    <w:p w14:paraId="37D411DF" w14:textId="77777777" w:rsidR="00B0219A" w:rsidRDefault="00B0219A" w:rsidP="00CA11BF">
      <w:pPr>
        <w:rPr>
          <w:sz w:val="28"/>
          <w:szCs w:val="28"/>
        </w:rPr>
      </w:pPr>
    </w:p>
    <w:p w14:paraId="722175F8" w14:textId="08B7AF45" w:rsidR="0059782E" w:rsidRDefault="00B80125" w:rsidP="0059782E">
      <w:pPr>
        <w:jc w:val="center"/>
        <w:rPr>
          <w:sz w:val="28"/>
          <w:szCs w:val="28"/>
        </w:rPr>
      </w:pPr>
      <w:r>
        <w:rPr>
          <w:noProof/>
          <w:sz w:val="28"/>
          <w:szCs w:val="28"/>
        </w:rPr>
        <w:drawing>
          <wp:inline distT="0" distB="0" distL="0" distR="0" wp14:anchorId="4EE312E4" wp14:editId="64942DD4">
            <wp:extent cx="4673600" cy="2476500"/>
            <wp:effectExtent l="0" t="0" r="0" b="0"/>
            <wp:docPr id="20792879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4673600" cy="2476500"/>
                    </a:xfrm>
                    <a:prstGeom prst="rect">
                      <a:avLst/>
                    </a:prstGeom>
                    <a:noFill/>
                    <a:ln>
                      <a:noFill/>
                    </a:ln>
                  </pic:spPr>
                </pic:pic>
              </a:graphicData>
            </a:graphic>
          </wp:inline>
        </w:drawing>
      </w:r>
    </w:p>
    <w:p w14:paraId="6AA476BF" w14:textId="77777777" w:rsidR="00174E34" w:rsidRDefault="00174E34" w:rsidP="00B0219A">
      <w:pPr>
        <w:rPr>
          <w:sz w:val="28"/>
          <w:szCs w:val="28"/>
        </w:rPr>
      </w:pPr>
    </w:p>
    <w:p w14:paraId="15193CFD" w14:textId="77777777" w:rsidR="004602A6" w:rsidRDefault="004602A6" w:rsidP="00B0219A">
      <w:pPr>
        <w:jc w:val="center"/>
        <w:rPr>
          <w:b/>
          <w:bCs/>
          <w:sz w:val="28"/>
          <w:szCs w:val="28"/>
        </w:rPr>
      </w:pPr>
    </w:p>
    <w:p w14:paraId="791927E8" w14:textId="77777777" w:rsidR="004602A6" w:rsidRDefault="004602A6" w:rsidP="00B0219A">
      <w:pPr>
        <w:jc w:val="center"/>
        <w:rPr>
          <w:b/>
          <w:bCs/>
          <w:sz w:val="28"/>
          <w:szCs w:val="28"/>
        </w:rPr>
      </w:pPr>
    </w:p>
    <w:p w14:paraId="4F1F9C32" w14:textId="77777777" w:rsidR="004602A6" w:rsidRDefault="004602A6" w:rsidP="00B0219A">
      <w:pPr>
        <w:jc w:val="center"/>
        <w:rPr>
          <w:b/>
          <w:bCs/>
          <w:sz w:val="28"/>
          <w:szCs w:val="28"/>
        </w:rPr>
      </w:pPr>
    </w:p>
    <w:p w14:paraId="4F05DCFA" w14:textId="77777777" w:rsidR="004602A6" w:rsidRDefault="004602A6" w:rsidP="00B0219A">
      <w:pPr>
        <w:jc w:val="center"/>
        <w:rPr>
          <w:b/>
          <w:bCs/>
          <w:sz w:val="28"/>
          <w:szCs w:val="28"/>
        </w:rPr>
      </w:pPr>
    </w:p>
    <w:p w14:paraId="77AC0D0E" w14:textId="77777777" w:rsidR="004602A6" w:rsidRDefault="004602A6" w:rsidP="00B0219A">
      <w:pPr>
        <w:jc w:val="center"/>
        <w:rPr>
          <w:b/>
          <w:bCs/>
          <w:sz w:val="28"/>
          <w:szCs w:val="28"/>
        </w:rPr>
      </w:pPr>
    </w:p>
    <w:p w14:paraId="5A02292F" w14:textId="6FA5999D" w:rsidR="004602A6" w:rsidRPr="00B95536" w:rsidRDefault="00B95536" w:rsidP="00B95536">
      <w:pPr>
        <w:jc w:val="right"/>
        <w:rPr>
          <w:sz w:val="18"/>
          <w:szCs w:val="18"/>
        </w:rPr>
      </w:pPr>
      <w:r w:rsidRPr="00B95536">
        <w:rPr>
          <w:sz w:val="18"/>
          <w:szCs w:val="18"/>
        </w:rPr>
        <w:t>1</w:t>
      </w:r>
    </w:p>
    <w:p w14:paraId="08777B4A" w14:textId="1E7DC52E" w:rsidR="00174E34" w:rsidRPr="00B95536" w:rsidRDefault="00174E34" w:rsidP="00B0219A">
      <w:pPr>
        <w:jc w:val="center"/>
        <w:rPr>
          <w:b/>
          <w:bCs/>
          <w:sz w:val="40"/>
          <w:szCs w:val="40"/>
        </w:rPr>
      </w:pPr>
      <w:r w:rsidRPr="00B95536">
        <w:rPr>
          <w:b/>
          <w:bCs/>
          <w:sz w:val="40"/>
          <w:szCs w:val="40"/>
        </w:rPr>
        <w:lastRenderedPageBreak/>
        <w:t>Purpose</w:t>
      </w:r>
    </w:p>
    <w:p w14:paraId="068766FE" w14:textId="77777777" w:rsidR="004602A6" w:rsidRPr="00174E34" w:rsidRDefault="004602A6" w:rsidP="00B0219A">
      <w:pPr>
        <w:jc w:val="center"/>
        <w:rPr>
          <w:b/>
          <w:bCs/>
          <w:sz w:val="28"/>
          <w:szCs w:val="28"/>
        </w:rPr>
      </w:pPr>
    </w:p>
    <w:p w14:paraId="6AC16ABF" w14:textId="77777777" w:rsidR="00174E34" w:rsidRDefault="00174E34" w:rsidP="00174E34">
      <w:pPr>
        <w:rPr>
          <w:sz w:val="28"/>
          <w:szCs w:val="28"/>
        </w:rPr>
      </w:pPr>
      <w:r w:rsidRPr="00174E34">
        <w:rPr>
          <w:sz w:val="28"/>
          <w:szCs w:val="28"/>
        </w:rPr>
        <w:t>The Food Donation System for restaurants is designed to streamline the process of donating surplus or excess food to charitable organizations, shelters, and individuals in need. The primary purpose of this system is to ensure that edible food, which would otherwise go to waste, can be redirected to help alleviate hunger in communities. By providing a user-friendly platform for restaurants to manage donations, it supports sustainability efforts, reduces food waste, and fosters corporate social responsibility.</w:t>
      </w:r>
    </w:p>
    <w:p w14:paraId="1DED613C" w14:textId="47A44A8A" w:rsidR="00C47C58" w:rsidRDefault="00C47C58" w:rsidP="00174E34">
      <w:pPr>
        <w:rPr>
          <w:sz w:val="18"/>
          <w:szCs w:val="18"/>
        </w:rPr>
      </w:pPr>
      <w:r>
        <w:rPr>
          <w:noProof/>
          <w:sz w:val="28"/>
          <w:szCs w:val="28"/>
        </w:rPr>
        <w:drawing>
          <wp:inline distT="0" distB="0" distL="0" distR="0" wp14:anchorId="20CE5386" wp14:editId="5555622D">
            <wp:extent cx="5943600" cy="3270250"/>
            <wp:effectExtent l="0" t="0" r="0" b="6350"/>
            <wp:docPr id="190506285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3270250"/>
                    </a:xfrm>
                    <a:prstGeom prst="rect">
                      <a:avLst/>
                    </a:prstGeom>
                    <a:noFill/>
                    <a:ln>
                      <a:noFill/>
                    </a:ln>
                  </pic:spPr>
                </pic:pic>
              </a:graphicData>
            </a:graphic>
          </wp:inline>
        </w:drawing>
      </w:r>
    </w:p>
    <w:p w14:paraId="76602EF3" w14:textId="77777777" w:rsidR="000D30C7" w:rsidRDefault="000D30C7" w:rsidP="00174E34">
      <w:pPr>
        <w:rPr>
          <w:sz w:val="18"/>
          <w:szCs w:val="18"/>
        </w:rPr>
      </w:pPr>
    </w:p>
    <w:p w14:paraId="13DC27F4" w14:textId="77777777" w:rsidR="000D30C7" w:rsidRDefault="000D30C7" w:rsidP="00174E34">
      <w:pPr>
        <w:rPr>
          <w:sz w:val="18"/>
          <w:szCs w:val="18"/>
        </w:rPr>
      </w:pPr>
    </w:p>
    <w:p w14:paraId="065E3BF2" w14:textId="77777777" w:rsidR="000D30C7" w:rsidRDefault="000D30C7" w:rsidP="00174E34">
      <w:pPr>
        <w:rPr>
          <w:sz w:val="18"/>
          <w:szCs w:val="18"/>
        </w:rPr>
      </w:pPr>
    </w:p>
    <w:p w14:paraId="551B3305" w14:textId="77777777" w:rsidR="000D30C7" w:rsidRDefault="000D30C7" w:rsidP="00174E34">
      <w:pPr>
        <w:rPr>
          <w:sz w:val="18"/>
          <w:szCs w:val="18"/>
        </w:rPr>
      </w:pPr>
    </w:p>
    <w:p w14:paraId="686F9775" w14:textId="77777777" w:rsidR="000D30C7" w:rsidRDefault="000D30C7" w:rsidP="00174E34">
      <w:pPr>
        <w:rPr>
          <w:sz w:val="18"/>
          <w:szCs w:val="18"/>
        </w:rPr>
      </w:pPr>
    </w:p>
    <w:p w14:paraId="085FAA3D" w14:textId="77777777" w:rsidR="000D30C7" w:rsidRDefault="000D30C7" w:rsidP="00174E34">
      <w:pPr>
        <w:rPr>
          <w:sz w:val="18"/>
          <w:szCs w:val="18"/>
        </w:rPr>
      </w:pPr>
    </w:p>
    <w:p w14:paraId="3C71334C" w14:textId="77777777" w:rsidR="000D30C7" w:rsidRDefault="000D30C7" w:rsidP="00174E34">
      <w:pPr>
        <w:rPr>
          <w:sz w:val="18"/>
          <w:szCs w:val="18"/>
        </w:rPr>
      </w:pPr>
    </w:p>
    <w:p w14:paraId="200986E2" w14:textId="77777777" w:rsidR="000D30C7" w:rsidRDefault="000D30C7" w:rsidP="00174E34">
      <w:pPr>
        <w:rPr>
          <w:sz w:val="18"/>
          <w:szCs w:val="18"/>
        </w:rPr>
      </w:pPr>
    </w:p>
    <w:p w14:paraId="4668FCDC" w14:textId="77777777" w:rsidR="000D30C7" w:rsidRPr="000D30C7" w:rsidRDefault="000D30C7" w:rsidP="00174E34">
      <w:pPr>
        <w:rPr>
          <w:sz w:val="18"/>
          <w:szCs w:val="18"/>
        </w:rPr>
      </w:pPr>
    </w:p>
    <w:p w14:paraId="3001D307" w14:textId="58CE1B91" w:rsidR="00C47C58" w:rsidRPr="000D30C7" w:rsidRDefault="00C47C58" w:rsidP="00B14192">
      <w:pPr>
        <w:jc w:val="center"/>
        <w:rPr>
          <w:sz w:val="18"/>
          <w:szCs w:val="18"/>
        </w:rPr>
      </w:pPr>
    </w:p>
    <w:p w14:paraId="27EAE135" w14:textId="77777777" w:rsidR="00C47C58" w:rsidRPr="00174E34" w:rsidRDefault="00C47C58" w:rsidP="00174E34">
      <w:pPr>
        <w:rPr>
          <w:sz w:val="28"/>
          <w:szCs w:val="28"/>
        </w:rPr>
      </w:pPr>
    </w:p>
    <w:p w14:paraId="44BF5390" w14:textId="77777777" w:rsidR="004602A6" w:rsidRDefault="004602A6" w:rsidP="00B0219A">
      <w:pPr>
        <w:jc w:val="center"/>
        <w:rPr>
          <w:b/>
          <w:bCs/>
          <w:sz w:val="28"/>
          <w:szCs w:val="28"/>
        </w:rPr>
      </w:pPr>
    </w:p>
    <w:p w14:paraId="38AA3EE3" w14:textId="77777777" w:rsidR="004602A6" w:rsidRDefault="004602A6" w:rsidP="00B0219A">
      <w:pPr>
        <w:jc w:val="center"/>
        <w:rPr>
          <w:b/>
          <w:bCs/>
          <w:sz w:val="28"/>
          <w:szCs w:val="28"/>
        </w:rPr>
      </w:pPr>
    </w:p>
    <w:p w14:paraId="5D72EDCD" w14:textId="77777777" w:rsidR="004602A6" w:rsidRDefault="004602A6" w:rsidP="00B0219A">
      <w:pPr>
        <w:jc w:val="center"/>
        <w:rPr>
          <w:b/>
          <w:bCs/>
          <w:sz w:val="28"/>
          <w:szCs w:val="28"/>
        </w:rPr>
      </w:pPr>
    </w:p>
    <w:p w14:paraId="01293B8F" w14:textId="77777777" w:rsidR="004602A6" w:rsidRDefault="004602A6" w:rsidP="00B0219A">
      <w:pPr>
        <w:jc w:val="center"/>
        <w:rPr>
          <w:b/>
          <w:bCs/>
          <w:sz w:val="28"/>
          <w:szCs w:val="28"/>
        </w:rPr>
      </w:pPr>
    </w:p>
    <w:p w14:paraId="681DA2D6" w14:textId="77777777" w:rsidR="004602A6" w:rsidRDefault="004602A6" w:rsidP="00B0219A">
      <w:pPr>
        <w:jc w:val="center"/>
        <w:rPr>
          <w:b/>
          <w:bCs/>
          <w:sz w:val="28"/>
          <w:szCs w:val="28"/>
        </w:rPr>
      </w:pPr>
    </w:p>
    <w:p w14:paraId="2504F1F4" w14:textId="4AF6D4F3" w:rsidR="004602A6" w:rsidRPr="00B95536" w:rsidRDefault="00B95536" w:rsidP="00B95536">
      <w:pPr>
        <w:jc w:val="right"/>
        <w:rPr>
          <w:sz w:val="18"/>
          <w:szCs w:val="18"/>
        </w:rPr>
      </w:pPr>
      <w:r w:rsidRPr="00B95536">
        <w:rPr>
          <w:sz w:val="18"/>
          <w:szCs w:val="18"/>
        </w:rPr>
        <w:t>2</w:t>
      </w:r>
    </w:p>
    <w:p w14:paraId="56104D34" w14:textId="77777777" w:rsidR="004602A6" w:rsidRDefault="004602A6" w:rsidP="00B0219A">
      <w:pPr>
        <w:jc w:val="center"/>
        <w:rPr>
          <w:b/>
          <w:bCs/>
          <w:sz w:val="28"/>
          <w:szCs w:val="28"/>
        </w:rPr>
      </w:pPr>
    </w:p>
    <w:p w14:paraId="5657196E" w14:textId="49C2ED24" w:rsidR="00174E34" w:rsidRPr="00B95536" w:rsidRDefault="00174E34" w:rsidP="00B0219A">
      <w:pPr>
        <w:jc w:val="center"/>
        <w:rPr>
          <w:b/>
          <w:bCs/>
          <w:sz w:val="40"/>
          <w:szCs w:val="40"/>
        </w:rPr>
      </w:pPr>
      <w:r w:rsidRPr="00B95536">
        <w:rPr>
          <w:b/>
          <w:bCs/>
          <w:sz w:val="40"/>
          <w:szCs w:val="40"/>
        </w:rPr>
        <w:t>Scope</w:t>
      </w:r>
    </w:p>
    <w:p w14:paraId="405544DC" w14:textId="77777777" w:rsidR="004602A6" w:rsidRPr="00174E34" w:rsidRDefault="004602A6" w:rsidP="00B0219A">
      <w:pPr>
        <w:jc w:val="center"/>
        <w:rPr>
          <w:b/>
          <w:bCs/>
          <w:sz w:val="28"/>
          <w:szCs w:val="28"/>
        </w:rPr>
      </w:pPr>
    </w:p>
    <w:p w14:paraId="0D1859DB" w14:textId="5CEB4238" w:rsidR="00174E34" w:rsidRPr="00174E34" w:rsidRDefault="00174E34" w:rsidP="00174E34">
      <w:pPr>
        <w:rPr>
          <w:sz w:val="28"/>
          <w:szCs w:val="28"/>
        </w:rPr>
      </w:pPr>
      <w:r w:rsidRPr="00174E34">
        <w:rPr>
          <w:sz w:val="28"/>
          <w:szCs w:val="28"/>
        </w:rPr>
        <w:t>The system is intended for use by restaurants, food vendors, and catering services that regularly prepare and serve meals. It will help these establishments manage the donation of unsold or leftover food in a way that meets health and safety regulations. The scope of the system includes:</w:t>
      </w:r>
    </w:p>
    <w:p w14:paraId="7A3BE86B" w14:textId="77777777" w:rsidR="00174E34" w:rsidRPr="00174E34" w:rsidRDefault="00174E34" w:rsidP="00174E34">
      <w:pPr>
        <w:pStyle w:val="ListParagraph"/>
        <w:numPr>
          <w:ilvl w:val="0"/>
          <w:numId w:val="5"/>
        </w:numPr>
        <w:rPr>
          <w:sz w:val="28"/>
          <w:szCs w:val="28"/>
        </w:rPr>
      </w:pPr>
      <w:r w:rsidRPr="00174E34">
        <w:rPr>
          <w:sz w:val="28"/>
          <w:szCs w:val="28"/>
        </w:rPr>
        <w:t>Registration and management of restaurants and donation recipients (charities, shelters, etc.).</w:t>
      </w:r>
    </w:p>
    <w:p w14:paraId="6750441C" w14:textId="77777777" w:rsidR="00174E34" w:rsidRPr="00174E34" w:rsidRDefault="00174E34" w:rsidP="00174E34">
      <w:pPr>
        <w:pStyle w:val="ListParagraph"/>
        <w:numPr>
          <w:ilvl w:val="0"/>
          <w:numId w:val="5"/>
        </w:numPr>
        <w:rPr>
          <w:sz w:val="28"/>
          <w:szCs w:val="28"/>
        </w:rPr>
      </w:pPr>
      <w:r w:rsidRPr="00174E34">
        <w:rPr>
          <w:sz w:val="28"/>
          <w:szCs w:val="28"/>
        </w:rPr>
        <w:t>Integration with restaurant inventory systems to track surplus food available for donation.</w:t>
      </w:r>
    </w:p>
    <w:p w14:paraId="0D51CE1A" w14:textId="77777777" w:rsidR="00174E34" w:rsidRPr="00174E34" w:rsidRDefault="00174E34" w:rsidP="00174E34">
      <w:pPr>
        <w:pStyle w:val="ListParagraph"/>
        <w:numPr>
          <w:ilvl w:val="0"/>
          <w:numId w:val="5"/>
        </w:numPr>
        <w:rPr>
          <w:sz w:val="28"/>
          <w:szCs w:val="28"/>
        </w:rPr>
      </w:pPr>
      <w:r w:rsidRPr="00174E34">
        <w:rPr>
          <w:sz w:val="28"/>
          <w:szCs w:val="28"/>
        </w:rPr>
        <w:t>Scheduling and organizing donation pickups.</w:t>
      </w:r>
    </w:p>
    <w:p w14:paraId="165C6C74" w14:textId="77777777" w:rsidR="00174E34" w:rsidRPr="00174E34" w:rsidRDefault="00174E34" w:rsidP="00174E34">
      <w:pPr>
        <w:pStyle w:val="ListParagraph"/>
        <w:numPr>
          <w:ilvl w:val="0"/>
          <w:numId w:val="5"/>
        </w:numPr>
        <w:rPr>
          <w:sz w:val="28"/>
          <w:szCs w:val="28"/>
        </w:rPr>
      </w:pPr>
      <w:r w:rsidRPr="00174E34">
        <w:rPr>
          <w:sz w:val="28"/>
          <w:szCs w:val="28"/>
        </w:rPr>
        <w:t>Ensuring compliance with local food safety and donation laws.</w:t>
      </w:r>
    </w:p>
    <w:p w14:paraId="72B949AC" w14:textId="77777777" w:rsidR="00174E34" w:rsidRPr="00174E34" w:rsidRDefault="00174E34" w:rsidP="00174E34">
      <w:pPr>
        <w:pStyle w:val="ListParagraph"/>
        <w:numPr>
          <w:ilvl w:val="0"/>
          <w:numId w:val="5"/>
        </w:numPr>
        <w:rPr>
          <w:sz w:val="28"/>
          <w:szCs w:val="28"/>
        </w:rPr>
      </w:pPr>
      <w:r w:rsidRPr="00174E34">
        <w:rPr>
          <w:sz w:val="28"/>
          <w:szCs w:val="28"/>
        </w:rPr>
        <w:t>Real-time tracking of donated items and receipts for restaurants for tax deduction purposes.</w:t>
      </w:r>
    </w:p>
    <w:p w14:paraId="494C39C7" w14:textId="77777777" w:rsidR="00174E34" w:rsidRPr="00174E34" w:rsidRDefault="00174E34" w:rsidP="00174E34">
      <w:pPr>
        <w:pStyle w:val="ListParagraph"/>
        <w:numPr>
          <w:ilvl w:val="0"/>
          <w:numId w:val="5"/>
        </w:numPr>
        <w:rPr>
          <w:sz w:val="28"/>
          <w:szCs w:val="28"/>
        </w:rPr>
      </w:pPr>
      <w:r w:rsidRPr="00174E34">
        <w:rPr>
          <w:sz w:val="28"/>
          <w:szCs w:val="28"/>
        </w:rPr>
        <w:t>Notification and reporting features for both restaurants and recipient organizations.</w:t>
      </w:r>
    </w:p>
    <w:p w14:paraId="0C516F86" w14:textId="77777777" w:rsidR="00174E34" w:rsidRPr="00174E34" w:rsidRDefault="00174E34" w:rsidP="00174E34">
      <w:pPr>
        <w:pStyle w:val="ListParagraph"/>
        <w:numPr>
          <w:ilvl w:val="0"/>
          <w:numId w:val="5"/>
        </w:numPr>
        <w:rPr>
          <w:sz w:val="28"/>
          <w:szCs w:val="28"/>
        </w:rPr>
      </w:pPr>
      <w:r w:rsidRPr="00174E34">
        <w:rPr>
          <w:sz w:val="28"/>
          <w:szCs w:val="28"/>
        </w:rPr>
        <w:t>This system can be implemented on a local or national scale, with the possibility of expanding features to accommodate different regions and larger networks of food donors and recipients.</w:t>
      </w:r>
    </w:p>
    <w:p w14:paraId="4F908B26" w14:textId="77777777" w:rsidR="004602A6" w:rsidRDefault="004602A6" w:rsidP="00B0219A">
      <w:pPr>
        <w:jc w:val="center"/>
        <w:rPr>
          <w:sz w:val="28"/>
          <w:szCs w:val="28"/>
        </w:rPr>
      </w:pPr>
    </w:p>
    <w:p w14:paraId="157DAF2B" w14:textId="77777777" w:rsidR="004602A6" w:rsidRDefault="004602A6" w:rsidP="00B0219A">
      <w:pPr>
        <w:jc w:val="center"/>
        <w:rPr>
          <w:sz w:val="28"/>
          <w:szCs w:val="28"/>
        </w:rPr>
      </w:pPr>
    </w:p>
    <w:p w14:paraId="05025623" w14:textId="77777777" w:rsidR="004602A6" w:rsidRDefault="004602A6" w:rsidP="00B0219A">
      <w:pPr>
        <w:jc w:val="center"/>
        <w:rPr>
          <w:sz w:val="28"/>
          <w:szCs w:val="28"/>
        </w:rPr>
      </w:pPr>
    </w:p>
    <w:p w14:paraId="6A157949" w14:textId="77777777" w:rsidR="004602A6" w:rsidRDefault="004602A6" w:rsidP="00B0219A">
      <w:pPr>
        <w:jc w:val="center"/>
        <w:rPr>
          <w:sz w:val="28"/>
          <w:szCs w:val="28"/>
        </w:rPr>
      </w:pPr>
    </w:p>
    <w:p w14:paraId="694D62AD" w14:textId="77777777" w:rsidR="004602A6" w:rsidRDefault="004602A6" w:rsidP="00B0219A">
      <w:pPr>
        <w:jc w:val="center"/>
        <w:rPr>
          <w:sz w:val="28"/>
          <w:szCs w:val="28"/>
        </w:rPr>
      </w:pPr>
    </w:p>
    <w:p w14:paraId="27F94363" w14:textId="77777777" w:rsidR="004602A6" w:rsidRDefault="004602A6" w:rsidP="00B0219A">
      <w:pPr>
        <w:jc w:val="center"/>
        <w:rPr>
          <w:sz w:val="28"/>
          <w:szCs w:val="28"/>
        </w:rPr>
      </w:pPr>
    </w:p>
    <w:p w14:paraId="719E1557" w14:textId="77777777" w:rsidR="004602A6" w:rsidRDefault="004602A6" w:rsidP="00B0219A">
      <w:pPr>
        <w:jc w:val="center"/>
        <w:rPr>
          <w:sz w:val="28"/>
          <w:szCs w:val="28"/>
        </w:rPr>
      </w:pPr>
    </w:p>
    <w:p w14:paraId="63EA77B9" w14:textId="77777777" w:rsidR="004602A6" w:rsidRDefault="004602A6" w:rsidP="00B0219A">
      <w:pPr>
        <w:jc w:val="center"/>
        <w:rPr>
          <w:sz w:val="28"/>
          <w:szCs w:val="28"/>
        </w:rPr>
      </w:pPr>
    </w:p>
    <w:p w14:paraId="58CC2346" w14:textId="77777777" w:rsidR="004602A6" w:rsidRDefault="004602A6" w:rsidP="00B0219A">
      <w:pPr>
        <w:jc w:val="center"/>
        <w:rPr>
          <w:sz w:val="28"/>
          <w:szCs w:val="28"/>
        </w:rPr>
      </w:pPr>
    </w:p>
    <w:p w14:paraId="776BBE46" w14:textId="77777777" w:rsidR="004602A6" w:rsidRDefault="004602A6" w:rsidP="00B0219A">
      <w:pPr>
        <w:jc w:val="center"/>
        <w:rPr>
          <w:sz w:val="28"/>
          <w:szCs w:val="28"/>
        </w:rPr>
      </w:pPr>
    </w:p>
    <w:p w14:paraId="003F0DD9" w14:textId="77777777" w:rsidR="004602A6" w:rsidRDefault="004602A6" w:rsidP="00B0219A">
      <w:pPr>
        <w:jc w:val="center"/>
        <w:rPr>
          <w:sz w:val="28"/>
          <w:szCs w:val="28"/>
        </w:rPr>
      </w:pPr>
    </w:p>
    <w:p w14:paraId="1F9A5046" w14:textId="77777777" w:rsidR="004602A6" w:rsidRDefault="004602A6" w:rsidP="00B0219A">
      <w:pPr>
        <w:jc w:val="center"/>
        <w:rPr>
          <w:sz w:val="28"/>
          <w:szCs w:val="28"/>
        </w:rPr>
      </w:pPr>
    </w:p>
    <w:p w14:paraId="5504AF30" w14:textId="77777777" w:rsidR="004602A6" w:rsidRDefault="004602A6" w:rsidP="00B0219A">
      <w:pPr>
        <w:jc w:val="center"/>
        <w:rPr>
          <w:sz w:val="28"/>
          <w:szCs w:val="28"/>
        </w:rPr>
      </w:pPr>
    </w:p>
    <w:p w14:paraId="32E48FD4" w14:textId="77777777" w:rsidR="004602A6" w:rsidRDefault="004602A6" w:rsidP="00B0219A">
      <w:pPr>
        <w:jc w:val="center"/>
        <w:rPr>
          <w:sz w:val="28"/>
          <w:szCs w:val="28"/>
        </w:rPr>
      </w:pPr>
    </w:p>
    <w:p w14:paraId="79F5FD3C" w14:textId="77777777" w:rsidR="004602A6" w:rsidRDefault="004602A6" w:rsidP="00B0219A">
      <w:pPr>
        <w:jc w:val="center"/>
        <w:rPr>
          <w:sz w:val="28"/>
          <w:szCs w:val="28"/>
        </w:rPr>
      </w:pPr>
    </w:p>
    <w:p w14:paraId="530D2664" w14:textId="77777777" w:rsidR="004602A6" w:rsidRDefault="004602A6" w:rsidP="00B0219A">
      <w:pPr>
        <w:jc w:val="center"/>
        <w:rPr>
          <w:sz w:val="28"/>
          <w:szCs w:val="28"/>
        </w:rPr>
      </w:pPr>
    </w:p>
    <w:p w14:paraId="58F62712" w14:textId="443FB846" w:rsidR="004602A6" w:rsidRPr="00B95536" w:rsidRDefault="00B95536" w:rsidP="00B95536">
      <w:pPr>
        <w:jc w:val="right"/>
        <w:rPr>
          <w:sz w:val="18"/>
          <w:szCs w:val="18"/>
        </w:rPr>
      </w:pPr>
      <w:r>
        <w:rPr>
          <w:sz w:val="18"/>
          <w:szCs w:val="18"/>
        </w:rPr>
        <w:t>3</w:t>
      </w:r>
    </w:p>
    <w:p w14:paraId="6C22CFB3" w14:textId="77777777" w:rsidR="004602A6" w:rsidRDefault="004602A6" w:rsidP="00B0219A">
      <w:pPr>
        <w:jc w:val="center"/>
        <w:rPr>
          <w:sz w:val="28"/>
          <w:szCs w:val="28"/>
        </w:rPr>
      </w:pPr>
    </w:p>
    <w:p w14:paraId="6D9D5593" w14:textId="7645BAF9" w:rsidR="00174E34" w:rsidRPr="00B95536" w:rsidRDefault="00174E34" w:rsidP="00B0219A">
      <w:pPr>
        <w:jc w:val="center"/>
        <w:rPr>
          <w:b/>
          <w:bCs/>
          <w:sz w:val="40"/>
          <w:szCs w:val="40"/>
        </w:rPr>
      </w:pPr>
      <w:r w:rsidRPr="00B95536">
        <w:rPr>
          <w:b/>
          <w:bCs/>
          <w:sz w:val="40"/>
          <w:szCs w:val="40"/>
        </w:rPr>
        <w:t>Product Perspective</w:t>
      </w:r>
    </w:p>
    <w:p w14:paraId="19E2497F" w14:textId="77777777" w:rsidR="004602A6" w:rsidRPr="00174E34" w:rsidRDefault="004602A6" w:rsidP="00B0219A">
      <w:pPr>
        <w:jc w:val="center"/>
        <w:rPr>
          <w:b/>
          <w:bCs/>
          <w:sz w:val="28"/>
          <w:szCs w:val="28"/>
        </w:rPr>
      </w:pPr>
    </w:p>
    <w:p w14:paraId="4ABAD04D" w14:textId="3CAFC587" w:rsidR="00174E34" w:rsidRPr="00174E34" w:rsidRDefault="00174E34" w:rsidP="00174E34">
      <w:pPr>
        <w:rPr>
          <w:sz w:val="28"/>
          <w:szCs w:val="28"/>
        </w:rPr>
      </w:pPr>
      <w:r w:rsidRPr="00174E34">
        <w:rPr>
          <w:sz w:val="28"/>
          <w:szCs w:val="28"/>
        </w:rPr>
        <w:t>The Food Donation System is a</w:t>
      </w:r>
      <w:r w:rsidR="00303E14">
        <w:rPr>
          <w:sz w:val="28"/>
          <w:szCs w:val="28"/>
        </w:rPr>
        <w:t xml:space="preserve"> </w:t>
      </w:r>
      <w:r w:rsidRPr="00174E34">
        <w:rPr>
          <w:sz w:val="28"/>
          <w:szCs w:val="28"/>
        </w:rPr>
        <w:t>mobile application accessible to restaurant owners, staff, and charitable organizations. It will be integrated with the restaurant’s point-of-sale and inventory systems, allowing easy tracking of unsold food items. The system will include user authentication features, real-time data reporting, and mobile notifications to ensure that both donors and recipients can coordinate donations effectively.</w:t>
      </w:r>
    </w:p>
    <w:p w14:paraId="57379A3C" w14:textId="7BD60784" w:rsidR="00174E34" w:rsidRDefault="00174E34" w:rsidP="00174E34">
      <w:pPr>
        <w:rPr>
          <w:sz w:val="28"/>
          <w:szCs w:val="28"/>
        </w:rPr>
      </w:pPr>
      <w:r w:rsidRPr="00174E34">
        <w:rPr>
          <w:sz w:val="28"/>
          <w:szCs w:val="28"/>
        </w:rPr>
        <w:t>The platform will serve as an intermediary between food donors (restaurants) and recipients (charities), acting as a logistics tool to handle the operational aspects of food donation. The system will ensure that donations are made within the legal framework of food safety regulations, facilitating transparency and accountability.</w:t>
      </w:r>
    </w:p>
    <w:p w14:paraId="4559C830" w14:textId="77777777" w:rsidR="00174E34" w:rsidRDefault="00174E34" w:rsidP="00174E34">
      <w:pPr>
        <w:rPr>
          <w:sz w:val="28"/>
          <w:szCs w:val="28"/>
        </w:rPr>
      </w:pPr>
    </w:p>
    <w:p w14:paraId="30FCF04B" w14:textId="77777777" w:rsidR="00EC7A7E" w:rsidRDefault="00EC7A7E" w:rsidP="00174E34">
      <w:pPr>
        <w:rPr>
          <w:sz w:val="28"/>
          <w:szCs w:val="28"/>
        </w:rPr>
      </w:pPr>
    </w:p>
    <w:p w14:paraId="45EC97BD" w14:textId="4C150A93" w:rsidR="00EC7A7E" w:rsidRDefault="007C0348" w:rsidP="007C0348">
      <w:pPr>
        <w:jc w:val="center"/>
        <w:rPr>
          <w:sz w:val="28"/>
          <w:szCs w:val="28"/>
        </w:rPr>
      </w:pPr>
      <w:r>
        <w:rPr>
          <w:noProof/>
          <w:sz w:val="28"/>
          <w:szCs w:val="28"/>
        </w:rPr>
        <w:drawing>
          <wp:inline distT="0" distB="0" distL="0" distR="0" wp14:anchorId="63910E73" wp14:editId="7170A6D1">
            <wp:extent cx="4471035" cy="2954020"/>
            <wp:effectExtent l="0" t="0" r="5715" b="0"/>
            <wp:docPr id="32968766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471035" cy="2954020"/>
                    </a:xfrm>
                    <a:prstGeom prst="rect">
                      <a:avLst/>
                    </a:prstGeom>
                    <a:noFill/>
                  </pic:spPr>
                </pic:pic>
              </a:graphicData>
            </a:graphic>
          </wp:inline>
        </w:drawing>
      </w:r>
    </w:p>
    <w:p w14:paraId="516484F7" w14:textId="77777777" w:rsidR="00EC7A7E" w:rsidRDefault="00EC7A7E" w:rsidP="00174E34">
      <w:pPr>
        <w:rPr>
          <w:sz w:val="28"/>
          <w:szCs w:val="28"/>
        </w:rPr>
      </w:pPr>
    </w:p>
    <w:p w14:paraId="7B766AD4" w14:textId="77777777" w:rsidR="00EC7A7E" w:rsidRDefault="00EC7A7E" w:rsidP="00174E34">
      <w:pPr>
        <w:rPr>
          <w:sz w:val="28"/>
          <w:szCs w:val="28"/>
        </w:rPr>
      </w:pPr>
    </w:p>
    <w:p w14:paraId="131F7217" w14:textId="77777777" w:rsidR="00EC7A7E" w:rsidRDefault="00EC7A7E" w:rsidP="00174E34">
      <w:pPr>
        <w:rPr>
          <w:sz w:val="28"/>
          <w:szCs w:val="28"/>
        </w:rPr>
      </w:pPr>
    </w:p>
    <w:p w14:paraId="5892C361" w14:textId="7964CABD" w:rsidR="00EC7A7E" w:rsidRPr="000D30C7" w:rsidRDefault="00EC7A7E" w:rsidP="000D30C7">
      <w:pPr>
        <w:jc w:val="right"/>
        <w:rPr>
          <w:sz w:val="18"/>
          <w:szCs w:val="18"/>
        </w:rPr>
      </w:pPr>
    </w:p>
    <w:p w14:paraId="221BF47A" w14:textId="77777777" w:rsidR="00B0219A" w:rsidRDefault="00B0219A" w:rsidP="00174E34">
      <w:pPr>
        <w:rPr>
          <w:b/>
          <w:bCs/>
          <w:sz w:val="28"/>
          <w:szCs w:val="28"/>
        </w:rPr>
      </w:pPr>
    </w:p>
    <w:p w14:paraId="6C15620B" w14:textId="77777777" w:rsidR="004602A6" w:rsidRDefault="004602A6" w:rsidP="00B0219A">
      <w:pPr>
        <w:jc w:val="center"/>
        <w:rPr>
          <w:b/>
          <w:bCs/>
          <w:sz w:val="28"/>
          <w:szCs w:val="28"/>
        </w:rPr>
      </w:pPr>
    </w:p>
    <w:p w14:paraId="5B8B8BC2" w14:textId="77777777" w:rsidR="004602A6" w:rsidRDefault="004602A6" w:rsidP="00B0219A">
      <w:pPr>
        <w:jc w:val="center"/>
        <w:rPr>
          <w:b/>
          <w:bCs/>
          <w:sz w:val="28"/>
          <w:szCs w:val="28"/>
        </w:rPr>
      </w:pPr>
    </w:p>
    <w:p w14:paraId="51A9C4A2" w14:textId="77777777" w:rsidR="004602A6" w:rsidRDefault="004602A6" w:rsidP="00B0219A">
      <w:pPr>
        <w:jc w:val="center"/>
        <w:rPr>
          <w:b/>
          <w:bCs/>
          <w:sz w:val="28"/>
          <w:szCs w:val="28"/>
        </w:rPr>
      </w:pPr>
    </w:p>
    <w:p w14:paraId="2DA19699" w14:textId="0F398D21" w:rsidR="004602A6" w:rsidRPr="00B95536" w:rsidRDefault="00B95536" w:rsidP="00B95536">
      <w:pPr>
        <w:jc w:val="right"/>
        <w:rPr>
          <w:sz w:val="18"/>
          <w:szCs w:val="18"/>
        </w:rPr>
      </w:pPr>
      <w:r>
        <w:rPr>
          <w:sz w:val="18"/>
          <w:szCs w:val="18"/>
        </w:rPr>
        <w:t>4</w:t>
      </w:r>
    </w:p>
    <w:p w14:paraId="4FF29587" w14:textId="77777777" w:rsidR="004602A6" w:rsidRDefault="004602A6" w:rsidP="00B0219A">
      <w:pPr>
        <w:jc w:val="center"/>
        <w:rPr>
          <w:b/>
          <w:bCs/>
          <w:sz w:val="28"/>
          <w:szCs w:val="28"/>
        </w:rPr>
      </w:pPr>
    </w:p>
    <w:p w14:paraId="679D3108" w14:textId="77777777" w:rsidR="004602A6" w:rsidRDefault="004602A6" w:rsidP="00B0219A">
      <w:pPr>
        <w:jc w:val="center"/>
        <w:rPr>
          <w:b/>
          <w:bCs/>
          <w:sz w:val="28"/>
          <w:szCs w:val="28"/>
        </w:rPr>
      </w:pPr>
    </w:p>
    <w:p w14:paraId="1BC6FFF3" w14:textId="285F35BC" w:rsidR="00174E34" w:rsidRPr="00B95536" w:rsidRDefault="00174E34" w:rsidP="00B0219A">
      <w:pPr>
        <w:jc w:val="center"/>
        <w:rPr>
          <w:b/>
          <w:bCs/>
          <w:sz w:val="40"/>
          <w:szCs w:val="40"/>
        </w:rPr>
      </w:pPr>
      <w:r w:rsidRPr="00B95536">
        <w:rPr>
          <w:b/>
          <w:bCs/>
          <w:sz w:val="40"/>
          <w:szCs w:val="40"/>
        </w:rPr>
        <w:t>Product Functions</w:t>
      </w:r>
    </w:p>
    <w:p w14:paraId="7CCF389B" w14:textId="77777777" w:rsidR="004602A6" w:rsidRPr="00174E34" w:rsidRDefault="004602A6" w:rsidP="00B0219A">
      <w:pPr>
        <w:jc w:val="center"/>
        <w:rPr>
          <w:b/>
          <w:bCs/>
          <w:sz w:val="28"/>
          <w:szCs w:val="28"/>
        </w:rPr>
      </w:pPr>
    </w:p>
    <w:p w14:paraId="3871815E" w14:textId="50078AD3" w:rsidR="00174E34" w:rsidRPr="00B0219A" w:rsidRDefault="00174E34" w:rsidP="00303E14">
      <w:pPr>
        <w:jc w:val="both"/>
        <w:rPr>
          <w:b/>
          <w:bCs/>
          <w:sz w:val="28"/>
          <w:szCs w:val="28"/>
        </w:rPr>
      </w:pPr>
      <w:r w:rsidRPr="00303E14">
        <w:rPr>
          <w:b/>
          <w:bCs/>
          <w:sz w:val="28"/>
          <w:szCs w:val="28"/>
        </w:rPr>
        <w:t>Restaurant Registration and Profile Management:</w:t>
      </w:r>
      <w:r w:rsidR="00B0219A">
        <w:rPr>
          <w:b/>
          <w:bCs/>
          <w:sz w:val="28"/>
          <w:szCs w:val="28"/>
        </w:rPr>
        <w:t xml:space="preserve"> </w:t>
      </w:r>
      <w:r w:rsidRPr="00174E34">
        <w:rPr>
          <w:sz w:val="28"/>
          <w:szCs w:val="28"/>
        </w:rPr>
        <w:t>Restaurants can register on the platform and create a profile, including location, types of food prepared, donation preferences, and available pickup times.</w:t>
      </w:r>
    </w:p>
    <w:p w14:paraId="2EA1114C" w14:textId="34ABF431" w:rsidR="00174E34" w:rsidRPr="00B0219A" w:rsidRDefault="00174E34" w:rsidP="00303E14">
      <w:pPr>
        <w:jc w:val="both"/>
        <w:rPr>
          <w:b/>
          <w:bCs/>
          <w:sz w:val="28"/>
          <w:szCs w:val="28"/>
        </w:rPr>
      </w:pPr>
      <w:r w:rsidRPr="00303E14">
        <w:rPr>
          <w:b/>
          <w:bCs/>
          <w:sz w:val="28"/>
          <w:szCs w:val="28"/>
        </w:rPr>
        <w:t>Inventory Tracking:</w:t>
      </w:r>
      <w:r w:rsidR="00B0219A">
        <w:rPr>
          <w:b/>
          <w:bCs/>
          <w:sz w:val="28"/>
          <w:szCs w:val="28"/>
        </w:rPr>
        <w:t xml:space="preserve"> </w:t>
      </w:r>
      <w:r w:rsidRPr="00174E34">
        <w:rPr>
          <w:sz w:val="28"/>
          <w:szCs w:val="28"/>
        </w:rPr>
        <w:t>Integration with the restaurant’s inventory system to track surplus food items that can be donated.</w:t>
      </w:r>
      <w:r w:rsidR="00303E14">
        <w:rPr>
          <w:sz w:val="28"/>
          <w:szCs w:val="28"/>
        </w:rPr>
        <w:t xml:space="preserve"> </w:t>
      </w:r>
      <w:r w:rsidRPr="00174E34">
        <w:rPr>
          <w:sz w:val="28"/>
          <w:szCs w:val="28"/>
        </w:rPr>
        <w:t>Notifications when food items near expiration or become excess to help manage donations timely.</w:t>
      </w:r>
    </w:p>
    <w:p w14:paraId="4AB84ADA" w14:textId="4AC827AC" w:rsidR="0059782E" w:rsidRPr="00B0219A" w:rsidRDefault="00174E34" w:rsidP="007C0348">
      <w:pPr>
        <w:jc w:val="both"/>
        <w:rPr>
          <w:b/>
          <w:bCs/>
          <w:sz w:val="28"/>
          <w:szCs w:val="28"/>
        </w:rPr>
      </w:pPr>
      <w:r w:rsidRPr="00303E14">
        <w:rPr>
          <w:b/>
          <w:bCs/>
          <w:sz w:val="28"/>
          <w:szCs w:val="28"/>
        </w:rPr>
        <w:t>Donation Scheduling and Coordination:</w:t>
      </w:r>
      <w:r w:rsidR="00B0219A">
        <w:rPr>
          <w:b/>
          <w:bCs/>
          <w:sz w:val="28"/>
          <w:szCs w:val="28"/>
        </w:rPr>
        <w:t xml:space="preserve"> </w:t>
      </w:r>
      <w:r w:rsidRPr="00174E34">
        <w:rPr>
          <w:sz w:val="28"/>
          <w:szCs w:val="28"/>
        </w:rPr>
        <w:t>Ability to schedule donation pickups based on available times.</w:t>
      </w:r>
      <w:r w:rsidR="00303E14">
        <w:rPr>
          <w:sz w:val="28"/>
          <w:szCs w:val="28"/>
        </w:rPr>
        <w:t xml:space="preserve">  </w:t>
      </w:r>
      <w:r w:rsidRPr="00174E34">
        <w:rPr>
          <w:sz w:val="28"/>
          <w:szCs w:val="28"/>
        </w:rPr>
        <w:t>Automated notifications to both the restaurant and the recipient organization about the pickup details.</w:t>
      </w:r>
    </w:p>
    <w:p w14:paraId="7D98565E" w14:textId="49CD1593" w:rsidR="00174E34" w:rsidRPr="00B0219A" w:rsidRDefault="00174E34" w:rsidP="00174E34">
      <w:pPr>
        <w:rPr>
          <w:b/>
          <w:bCs/>
          <w:sz w:val="28"/>
          <w:szCs w:val="28"/>
        </w:rPr>
      </w:pPr>
      <w:r w:rsidRPr="00303E14">
        <w:rPr>
          <w:b/>
          <w:bCs/>
          <w:sz w:val="28"/>
          <w:szCs w:val="28"/>
        </w:rPr>
        <w:t>Recipient Registration:</w:t>
      </w:r>
      <w:r w:rsidR="00B0219A">
        <w:rPr>
          <w:b/>
          <w:bCs/>
          <w:sz w:val="28"/>
          <w:szCs w:val="28"/>
        </w:rPr>
        <w:t xml:space="preserve"> </w:t>
      </w:r>
      <w:r w:rsidRPr="00174E34">
        <w:rPr>
          <w:sz w:val="28"/>
          <w:szCs w:val="28"/>
        </w:rPr>
        <w:t>Charitable organizations, shelters, and other food banks can register to receive food donations.</w:t>
      </w:r>
    </w:p>
    <w:p w14:paraId="7F3FFFBE" w14:textId="27A32DBC" w:rsidR="00174E34" w:rsidRPr="00B0219A" w:rsidRDefault="00174E34" w:rsidP="00174E34">
      <w:pPr>
        <w:rPr>
          <w:b/>
          <w:bCs/>
          <w:sz w:val="28"/>
          <w:szCs w:val="28"/>
        </w:rPr>
      </w:pPr>
      <w:r w:rsidRPr="00303E14">
        <w:rPr>
          <w:b/>
          <w:bCs/>
          <w:sz w:val="28"/>
          <w:szCs w:val="28"/>
        </w:rPr>
        <w:t>Legal and Safety Compliance:</w:t>
      </w:r>
      <w:r w:rsidR="00B0219A">
        <w:rPr>
          <w:b/>
          <w:bCs/>
          <w:sz w:val="28"/>
          <w:szCs w:val="28"/>
        </w:rPr>
        <w:t xml:space="preserve"> </w:t>
      </w:r>
      <w:r w:rsidRPr="00174E34">
        <w:rPr>
          <w:sz w:val="28"/>
          <w:szCs w:val="28"/>
        </w:rPr>
        <w:t>Information and guidance about food donation laws and safety regulations to ensure all donations meet the necessary guidelines.</w:t>
      </w:r>
    </w:p>
    <w:p w14:paraId="39B30D81" w14:textId="378E31E9" w:rsidR="00174E34" w:rsidRPr="00B0219A" w:rsidRDefault="00174E34" w:rsidP="00174E34">
      <w:pPr>
        <w:rPr>
          <w:b/>
          <w:bCs/>
          <w:sz w:val="28"/>
          <w:szCs w:val="28"/>
        </w:rPr>
      </w:pPr>
      <w:r w:rsidRPr="00303E14">
        <w:rPr>
          <w:b/>
          <w:bCs/>
          <w:sz w:val="28"/>
          <w:szCs w:val="28"/>
        </w:rPr>
        <w:t>Reporting and Receipts:</w:t>
      </w:r>
      <w:r w:rsidR="00B0219A">
        <w:rPr>
          <w:b/>
          <w:bCs/>
          <w:sz w:val="28"/>
          <w:szCs w:val="28"/>
        </w:rPr>
        <w:t xml:space="preserve"> </w:t>
      </w:r>
      <w:r w:rsidRPr="00174E34">
        <w:rPr>
          <w:sz w:val="28"/>
          <w:szCs w:val="28"/>
        </w:rPr>
        <w:t>Provide documentation of donations, including itemized lists and estimated values, for tax deduction purposes.</w:t>
      </w:r>
    </w:p>
    <w:p w14:paraId="0E08BA46" w14:textId="2045C63C" w:rsidR="00174E34" w:rsidRPr="00B0219A" w:rsidRDefault="00174E34" w:rsidP="00174E34">
      <w:pPr>
        <w:rPr>
          <w:sz w:val="18"/>
          <w:szCs w:val="18"/>
        </w:rPr>
      </w:pPr>
      <w:r w:rsidRPr="00303E14">
        <w:rPr>
          <w:b/>
          <w:bCs/>
          <w:sz w:val="28"/>
          <w:szCs w:val="28"/>
        </w:rPr>
        <w:t>User Dashboard:</w:t>
      </w:r>
      <w:r w:rsidR="00B0219A">
        <w:rPr>
          <w:sz w:val="18"/>
          <w:szCs w:val="18"/>
        </w:rPr>
        <w:t xml:space="preserve"> </w:t>
      </w:r>
      <w:r w:rsidR="00B0219A">
        <w:rPr>
          <w:sz w:val="28"/>
          <w:szCs w:val="28"/>
        </w:rPr>
        <w:t>D</w:t>
      </w:r>
      <w:r w:rsidRPr="00174E34">
        <w:rPr>
          <w:sz w:val="28"/>
          <w:szCs w:val="28"/>
        </w:rPr>
        <w:t>ashboard for restaurant staff and charity recipients to manage donations, view schedules, track items, and access reports.</w:t>
      </w:r>
    </w:p>
    <w:p w14:paraId="2310332F" w14:textId="4217A55B" w:rsidR="00174E34" w:rsidRPr="00B0219A" w:rsidRDefault="00174E34" w:rsidP="00174E34">
      <w:pPr>
        <w:rPr>
          <w:b/>
          <w:bCs/>
          <w:sz w:val="28"/>
          <w:szCs w:val="28"/>
        </w:rPr>
      </w:pPr>
      <w:r w:rsidRPr="00303E14">
        <w:rPr>
          <w:b/>
          <w:bCs/>
          <w:sz w:val="28"/>
          <w:szCs w:val="28"/>
        </w:rPr>
        <w:t>Data Analytics:</w:t>
      </w:r>
      <w:r w:rsidR="00B0219A">
        <w:rPr>
          <w:b/>
          <w:bCs/>
          <w:sz w:val="28"/>
          <w:szCs w:val="28"/>
        </w:rPr>
        <w:t xml:space="preserve"> </w:t>
      </w:r>
      <w:r w:rsidRPr="00174E34">
        <w:rPr>
          <w:sz w:val="28"/>
          <w:szCs w:val="28"/>
        </w:rPr>
        <w:t>Analytics tools to track donation trends, food wastage, and the impact of donations, helping restaurants measure their contribution to the community.</w:t>
      </w:r>
    </w:p>
    <w:p w14:paraId="60B70A7D" w14:textId="558F6E20" w:rsidR="00174E34" w:rsidRPr="00B0219A" w:rsidRDefault="00174E34" w:rsidP="00174E34">
      <w:pPr>
        <w:rPr>
          <w:b/>
          <w:bCs/>
          <w:sz w:val="28"/>
          <w:szCs w:val="28"/>
        </w:rPr>
      </w:pPr>
      <w:r w:rsidRPr="00303E14">
        <w:rPr>
          <w:b/>
          <w:bCs/>
          <w:sz w:val="28"/>
          <w:szCs w:val="28"/>
        </w:rPr>
        <w:t>Mobile Notifications:</w:t>
      </w:r>
      <w:r w:rsidR="00B0219A">
        <w:rPr>
          <w:b/>
          <w:bCs/>
          <w:sz w:val="28"/>
          <w:szCs w:val="28"/>
        </w:rPr>
        <w:t xml:space="preserve"> </w:t>
      </w:r>
      <w:r w:rsidRPr="00174E34">
        <w:rPr>
          <w:sz w:val="28"/>
          <w:szCs w:val="28"/>
        </w:rPr>
        <w:t>Real-time alerts to notify both restaurants and recipients about pickup schedules, changes, or any issues in the donation process.</w:t>
      </w:r>
    </w:p>
    <w:p w14:paraId="6D8604C3" w14:textId="7EC8957E" w:rsidR="002F13B9" w:rsidRDefault="002F13B9" w:rsidP="00174E34">
      <w:pPr>
        <w:rPr>
          <w:sz w:val="28"/>
          <w:szCs w:val="28"/>
        </w:rPr>
      </w:pPr>
    </w:p>
    <w:p w14:paraId="1CD9C994" w14:textId="77777777" w:rsidR="00174E34" w:rsidRDefault="00174E34" w:rsidP="00174E34">
      <w:pPr>
        <w:rPr>
          <w:sz w:val="28"/>
          <w:szCs w:val="28"/>
        </w:rPr>
      </w:pPr>
    </w:p>
    <w:p w14:paraId="2EBD3282" w14:textId="77777777" w:rsidR="0059782E" w:rsidRDefault="0059782E" w:rsidP="00174E34">
      <w:pPr>
        <w:rPr>
          <w:sz w:val="28"/>
          <w:szCs w:val="28"/>
        </w:rPr>
      </w:pPr>
    </w:p>
    <w:p w14:paraId="119DE6F8" w14:textId="77777777" w:rsidR="0059782E" w:rsidRDefault="0059782E" w:rsidP="00174E34">
      <w:pPr>
        <w:rPr>
          <w:sz w:val="28"/>
          <w:szCs w:val="28"/>
        </w:rPr>
      </w:pPr>
    </w:p>
    <w:p w14:paraId="16160177" w14:textId="77777777" w:rsidR="00B0219A" w:rsidRDefault="00B0219A" w:rsidP="00B0219A">
      <w:pPr>
        <w:rPr>
          <w:sz w:val="18"/>
          <w:szCs w:val="18"/>
        </w:rPr>
      </w:pPr>
    </w:p>
    <w:p w14:paraId="37B91272" w14:textId="77777777" w:rsidR="004602A6" w:rsidRDefault="004602A6" w:rsidP="00B0219A">
      <w:pPr>
        <w:jc w:val="center"/>
        <w:rPr>
          <w:b/>
          <w:bCs/>
          <w:sz w:val="40"/>
          <w:szCs w:val="40"/>
        </w:rPr>
      </w:pPr>
    </w:p>
    <w:p w14:paraId="375CE089" w14:textId="77777777" w:rsidR="004602A6" w:rsidRDefault="004602A6" w:rsidP="00B0219A">
      <w:pPr>
        <w:jc w:val="center"/>
        <w:rPr>
          <w:b/>
          <w:bCs/>
          <w:sz w:val="40"/>
          <w:szCs w:val="40"/>
        </w:rPr>
      </w:pPr>
    </w:p>
    <w:p w14:paraId="133B77C1" w14:textId="77777777" w:rsidR="004602A6" w:rsidRDefault="004602A6" w:rsidP="00B0219A">
      <w:pPr>
        <w:jc w:val="center"/>
        <w:rPr>
          <w:b/>
          <w:bCs/>
          <w:sz w:val="40"/>
          <w:szCs w:val="40"/>
        </w:rPr>
      </w:pPr>
    </w:p>
    <w:p w14:paraId="703C91F7" w14:textId="77777777" w:rsidR="004602A6" w:rsidRDefault="004602A6" w:rsidP="00B0219A">
      <w:pPr>
        <w:jc w:val="center"/>
        <w:rPr>
          <w:b/>
          <w:bCs/>
          <w:sz w:val="40"/>
          <w:szCs w:val="40"/>
        </w:rPr>
      </w:pPr>
    </w:p>
    <w:p w14:paraId="25EFD3A3" w14:textId="7C96E25D" w:rsidR="00B95536" w:rsidRPr="00B95536" w:rsidRDefault="00B95536" w:rsidP="00FF5118">
      <w:pPr>
        <w:jc w:val="right"/>
        <w:rPr>
          <w:sz w:val="18"/>
          <w:szCs w:val="18"/>
        </w:rPr>
      </w:pPr>
      <w:r>
        <w:rPr>
          <w:sz w:val="18"/>
          <w:szCs w:val="18"/>
        </w:rPr>
        <w:t>5</w:t>
      </w:r>
    </w:p>
    <w:p w14:paraId="54B9DAA4" w14:textId="5EB8B055" w:rsidR="00B0219A" w:rsidRDefault="00CA11BF" w:rsidP="00B0219A">
      <w:pPr>
        <w:jc w:val="center"/>
        <w:rPr>
          <w:b/>
          <w:bCs/>
          <w:sz w:val="40"/>
          <w:szCs w:val="40"/>
        </w:rPr>
      </w:pPr>
      <w:r w:rsidRPr="00CA11BF">
        <w:rPr>
          <w:b/>
          <w:bCs/>
          <w:sz w:val="40"/>
          <w:szCs w:val="40"/>
        </w:rPr>
        <w:lastRenderedPageBreak/>
        <w:t>Stakeholders</w:t>
      </w:r>
    </w:p>
    <w:p w14:paraId="56E450AF" w14:textId="77777777" w:rsidR="004602A6" w:rsidRPr="00B0219A" w:rsidRDefault="004602A6" w:rsidP="00B0219A">
      <w:pPr>
        <w:jc w:val="center"/>
        <w:rPr>
          <w:b/>
          <w:bCs/>
          <w:sz w:val="40"/>
          <w:szCs w:val="40"/>
        </w:rPr>
      </w:pPr>
    </w:p>
    <w:p w14:paraId="378CF404" w14:textId="7905A5B5" w:rsidR="00CA11BF" w:rsidRPr="00B0219A" w:rsidRDefault="00B0219A" w:rsidP="00B0219A">
      <w:pPr>
        <w:rPr>
          <w:b/>
          <w:bCs/>
          <w:sz w:val="32"/>
          <w:szCs w:val="32"/>
        </w:rPr>
      </w:pPr>
      <w:r w:rsidRPr="00B0219A">
        <w:rPr>
          <w:b/>
          <w:bCs/>
          <w:sz w:val="32"/>
          <w:szCs w:val="32"/>
        </w:rPr>
        <w:t>This application is intended for:</w:t>
      </w:r>
    </w:p>
    <w:p w14:paraId="274CB063" w14:textId="3BC3F13C" w:rsidR="00CA11BF" w:rsidRPr="00CA11BF" w:rsidRDefault="00CA11BF" w:rsidP="00CA11BF">
      <w:pPr>
        <w:rPr>
          <w:sz w:val="28"/>
          <w:szCs w:val="28"/>
        </w:rPr>
      </w:pPr>
      <w:r w:rsidRPr="00CA11BF">
        <w:rPr>
          <w:b/>
          <w:bCs/>
          <w:sz w:val="28"/>
          <w:szCs w:val="28"/>
        </w:rPr>
        <w:t>Restaurants:</w:t>
      </w:r>
      <w:r w:rsidRPr="00CA11BF">
        <w:rPr>
          <w:sz w:val="28"/>
          <w:szCs w:val="28"/>
        </w:rPr>
        <w:t xml:space="preserve"> Primary donors who will use the app to list surplus food items, manage donations, track their contributions, and receive feedback.</w:t>
      </w:r>
    </w:p>
    <w:p w14:paraId="55AB9DED" w14:textId="670A695B" w:rsidR="00CA11BF" w:rsidRPr="00CA11BF" w:rsidRDefault="00CA11BF" w:rsidP="00CA11BF">
      <w:pPr>
        <w:rPr>
          <w:sz w:val="28"/>
          <w:szCs w:val="28"/>
        </w:rPr>
      </w:pPr>
      <w:r w:rsidRPr="00CA11BF">
        <w:rPr>
          <w:b/>
          <w:bCs/>
          <w:sz w:val="28"/>
          <w:szCs w:val="28"/>
        </w:rPr>
        <w:t>Charitable Organizations:</w:t>
      </w:r>
      <w:r w:rsidRPr="00CA11BF">
        <w:rPr>
          <w:sz w:val="28"/>
          <w:szCs w:val="28"/>
        </w:rPr>
        <w:t xml:space="preserve"> Recipients who claim or request food donations to serve their communities and maintain records of received items.</w:t>
      </w:r>
    </w:p>
    <w:p w14:paraId="447F881E" w14:textId="1578AABE" w:rsidR="00CA11BF" w:rsidRPr="00CA11BF" w:rsidRDefault="00CA11BF" w:rsidP="00CA11BF">
      <w:pPr>
        <w:rPr>
          <w:sz w:val="28"/>
          <w:szCs w:val="28"/>
        </w:rPr>
      </w:pPr>
      <w:r w:rsidRPr="00CA11BF">
        <w:rPr>
          <w:b/>
          <w:bCs/>
          <w:sz w:val="28"/>
          <w:szCs w:val="28"/>
        </w:rPr>
        <w:t>Delivery Services:</w:t>
      </w:r>
      <w:r w:rsidRPr="00CA11BF">
        <w:rPr>
          <w:sz w:val="28"/>
          <w:szCs w:val="28"/>
        </w:rPr>
        <w:t xml:space="preserve"> Logistics partners responsible for picking up and delivering donations, often collaborating with both restaurants and charities.</w:t>
      </w:r>
    </w:p>
    <w:p w14:paraId="69947567" w14:textId="513AF6F7" w:rsidR="00CA11BF" w:rsidRPr="00CA11BF" w:rsidRDefault="00CA11BF" w:rsidP="00CA11BF">
      <w:pPr>
        <w:rPr>
          <w:sz w:val="28"/>
          <w:szCs w:val="28"/>
        </w:rPr>
      </w:pPr>
      <w:r w:rsidRPr="00CA11BF">
        <w:rPr>
          <w:b/>
          <w:bCs/>
          <w:sz w:val="28"/>
          <w:szCs w:val="28"/>
        </w:rPr>
        <w:t>End Beneficiaries:</w:t>
      </w:r>
      <w:r w:rsidRPr="00CA11BF">
        <w:rPr>
          <w:sz w:val="28"/>
          <w:szCs w:val="28"/>
        </w:rPr>
        <w:t xml:space="preserve"> Individuals or groups receiving food donations indirectly through charitable organizations.</w:t>
      </w:r>
    </w:p>
    <w:p w14:paraId="73210C44" w14:textId="5E21478E" w:rsidR="00CA11BF" w:rsidRPr="00CA11BF" w:rsidRDefault="00CA11BF" w:rsidP="00CA11BF">
      <w:pPr>
        <w:rPr>
          <w:sz w:val="28"/>
          <w:szCs w:val="28"/>
        </w:rPr>
      </w:pPr>
      <w:r w:rsidRPr="00CA11BF">
        <w:rPr>
          <w:b/>
          <w:bCs/>
          <w:sz w:val="28"/>
          <w:szCs w:val="28"/>
        </w:rPr>
        <w:t>System Administrators:</w:t>
      </w:r>
      <w:r w:rsidRPr="00CA11BF">
        <w:rPr>
          <w:sz w:val="28"/>
          <w:szCs w:val="28"/>
        </w:rPr>
        <w:t xml:space="preserve"> Managing and maintaining the application, ensuring smooth operations, monitoring usage trends, and resolving disputes.</w:t>
      </w:r>
    </w:p>
    <w:p w14:paraId="1FE4108D" w14:textId="3DC30D05" w:rsidR="00CA11BF" w:rsidRPr="00CA11BF" w:rsidRDefault="00CA11BF" w:rsidP="00CA11BF">
      <w:pPr>
        <w:rPr>
          <w:sz w:val="28"/>
          <w:szCs w:val="28"/>
        </w:rPr>
      </w:pPr>
      <w:r w:rsidRPr="00CA11BF">
        <w:rPr>
          <w:b/>
          <w:bCs/>
          <w:sz w:val="28"/>
          <w:szCs w:val="28"/>
        </w:rPr>
        <w:t>Developers:</w:t>
      </w:r>
      <w:r w:rsidRPr="00CA11BF">
        <w:rPr>
          <w:sz w:val="28"/>
          <w:szCs w:val="28"/>
        </w:rPr>
        <w:t xml:space="preserve"> Building, maintaining, and updating the system to meet evolving technical and user requirements.</w:t>
      </w:r>
    </w:p>
    <w:p w14:paraId="58C9B62B" w14:textId="7ED74B02" w:rsidR="00CA11BF" w:rsidRPr="00CA11BF" w:rsidRDefault="00CA11BF" w:rsidP="00CA11BF">
      <w:pPr>
        <w:rPr>
          <w:sz w:val="28"/>
          <w:szCs w:val="28"/>
        </w:rPr>
      </w:pPr>
      <w:r w:rsidRPr="00CA11BF">
        <w:rPr>
          <w:b/>
          <w:bCs/>
          <w:sz w:val="28"/>
          <w:szCs w:val="28"/>
        </w:rPr>
        <w:t>Sponsors or Funders:</w:t>
      </w:r>
      <w:r w:rsidRPr="00CA11BF">
        <w:rPr>
          <w:sz w:val="28"/>
          <w:szCs w:val="28"/>
        </w:rPr>
        <w:t xml:space="preserve"> Organizations or individuals providing financial support for development and operations, often requiring impact reports.</w:t>
      </w:r>
    </w:p>
    <w:p w14:paraId="00E08D9B" w14:textId="4D5E7539" w:rsidR="00CA11BF" w:rsidRPr="00CA11BF" w:rsidRDefault="00CA11BF" w:rsidP="00CA11BF">
      <w:pPr>
        <w:rPr>
          <w:sz w:val="28"/>
          <w:szCs w:val="28"/>
        </w:rPr>
      </w:pPr>
      <w:r w:rsidRPr="00CA11BF">
        <w:rPr>
          <w:b/>
          <w:bCs/>
          <w:sz w:val="28"/>
          <w:szCs w:val="28"/>
        </w:rPr>
        <w:t>Regulatory Bodies:</w:t>
      </w:r>
      <w:r w:rsidRPr="00CA11BF">
        <w:rPr>
          <w:sz w:val="28"/>
          <w:szCs w:val="28"/>
        </w:rPr>
        <w:t xml:space="preserve"> Ensuring the app complies with laws and standards related to food safety, environmental regulations, and data privacy.</w:t>
      </w:r>
    </w:p>
    <w:p w14:paraId="35984BC4" w14:textId="77777777" w:rsidR="00B80125" w:rsidRDefault="00B80125" w:rsidP="00B80125">
      <w:pPr>
        <w:rPr>
          <w:sz w:val="28"/>
          <w:szCs w:val="28"/>
        </w:rPr>
      </w:pPr>
    </w:p>
    <w:p w14:paraId="736DC42B" w14:textId="00DA1D18" w:rsidR="00CA11BF" w:rsidRDefault="00C47C58" w:rsidP="0006178A">
      <w:pPr>
        <w:jc w:val="center"/>
        <w:rPr>
          <w:sz w:val="28"/>
          <w:szCs w:val="28"/>
        </w:rPr>
      </w:pPr>
      <w:r>
        <w:rPr>
          <w:noProof/>
          <w:sz w:val="28"/>
          <w:szCs w:val="28"/>
        </w:rPr>
        <w:drawing>
          <wp:inline distT="0" distB="0" distL="0" distR="0" wp14:anchorId="73292441" wp14:editId="079FECD5">
            <wp:extent cx="4121150" cy="2038350"/>
            <wp:effectExtent l="0" t="0" r="0" b="0"/>
            <wp:docPr id="200353540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121150" cy="2038350"/>
                    </a:xfrm>
                    <a:prstGeom prst="rect">
                      <a:avLst/>
                    </a:prstGeom>
                    <a:noFill/>
                    <a:ln>
                      <a:noFill/>
                    </a:ln>
                  </pic:spPr>
                </pic:pic>
              </a:graphicData>
            </a:graphic>
          </wp:inline>
        </w:drawing>
      </w:r>
    </w:p>
    <w:p w14:paraId="3B9D957D" w14:textId="654300D4" w:rsidR="0006178A" w:rsidRPr="0006178A" w:rsidRDefault="0006178A" w:rsidP="0006178A">
      <w:pPr>
        <w:jc w:val="right"/>
        <w:rPr>
          <w:sz w:val="18"/>
          <w:szCs w:val="18"/>
        </w:rPr>
      </w:pPr>
    </w:p>
    <w:p w14:paraId="41B4DA2A" w14:textId="77777777" w:rsidR="004602A6" w:rsidRDefault="004602A6" w:rsidP="00CA11BF">
      <w:pPr>
        <w:rPr>
          <w:b/>
          <w:bCs/>
          <w:sz w:val="40"/>
          <w:szCs w:val="40"/>
        </w:rPr>
      </w:pPr>
    </w:p>
    <w:p w14:paraId="0C097986" w14:textId="77777777" w:rsidR="004602A6" w:rsidRDefault="004602A6" w:rsidP="00CA11BF">
      <w:pPr>
        <w:rPr>
          <w:b/>
          <w:bCs/>
          <w:sz w:val="40"/>
          <w:szCs w:val="40"/>
        </w:rPr>
      </w:pPr>
    </w:p>
    <w:p w14:paraId="0B87A3AF" w14:textId="77777777" w:rsidR="004602A6" w:rsidRDefault="004602A6" w:rsidP="00CA11BF">
      <w:pPr>
        <w:rPr>
          <w:b/>
          <w:bCs/>
          <w:sz w:val="40"/>
          <w:szCs w:val="40"/>
        </w:rPr>
      </w:pPr>
    </w:p>
    <w:p w14:paraId="0B6DCCF6" w14:textId="77777777" w:rsidR="004602A6" w:rsidRDefault="004602A6" w:rsidP="00B95536">
      <w:pPr>
        <w:jc w:val="right"/>
        <w:rPr>
          <w:sz w:val="18"/>
          <w:szCs w:val="18"/>
        </w:rPr>
      </w:pPr>
    </w:p>
    <w:p w14:paraId="52B149B6" w14:textId="7665B43D" w:rsidR="00B95536" w:rsidRPr="00B95536" w:rsidRDefault="00B95536" w:rsidP="00B95536">
      <w:pPr>
        <w:jc w:val="right"/>
        <w:rPr>
          <w:sz w:val="18"/>
          <w:szCs w:val="18"/>
        </w:rPr>
      </w:pPr>
      <w:r>
        <w:rPr>
          <w:sz w:val="18"/>
          <w:szCs w:val="18"/>
        </w:rPr>
        <w:t>6</w:t>
      </w:r>
    </w:p>
    <w:p w14:paraId="67B1C5F3" w14:textId="6D9F1822" w:rsidR="00CA11BF" w:rsidRPr="00CA11BF" w:rsidRDefault="00CA11BF" w:rsidP="00B95536">
      <w:pPr>
        <w:jc w:val="center"/>
        <w:rPr>
          <w:b/>
          <w:bCs/>
          <w:sz w:val="40"/>
          <w:szCs w:val="40"/>
        </w:rPr>
      </w:pPr>
      <w:r w:rsidRPr="00CA11BF">
        <w:rPr>
          <w:b/>
          <w:bCs/>
          <w:sz w:val="40"/>
          <w:szCs w:val="40"/>
        </w:rPr>
        <w:lastRenderedPageBreak/>
        <w:t>Possible User Demands</w:t>
      </w:r>
    </w:p>
    <w:p w14:paraId="2A03F09E" w14:textId="77777777" w:rsidR="00CA11BF" w:rsidRPr="00CA11BF" w:rsidRDefault="00CA11BF" w:rsidP="00CA11BF">
      <w:pPr>
        <w:rPr>
          <w:sz w:val="28"/>
          <w:szCs w:val="28"/>
        </w:rPr>
      </w:pPr>
    </w:p>
    <w:p w14:paraId="5581D54D" w14:textId="3FAC784D" w:rsidR="00CA11BF" w:rsidRPr="00CA11BF" w:rsidRDefault="00CA11BF" w:rsidP="00CA11BF">
      <w:pPr>
        <w:rPr>
          <w:sz w:val="28"/>
          <w:szCs w:val="28"/>
        </w:rPr>
      </w:pPr>
      <w:r w:rsidRPr="00CA11BF">
        <w:rPr>
          <w:b/>
          <w:bCs/>
          <w:sz w:val="28"/>
          <w:szCs w:val="28"/>
        </w:rPr>
        <w:t>Ease of Use:</w:t>
      </w:r>
      <w:r w:rsidRPr="00CA11BF">
        <w:rPr>
          <w:sz w:val="28"/>
          <w:szCs w:val="28"/>
        </w:rPr>
        <w:t xml:space="preserve"> Simple and intuitive navigation for all user types, including visually appealing and functional interfaces, with detailed help guides and tutorials.</w:t>
      </w:r>
    </w:p>
    <w:p w14:paraId="7B891E9C" w14:textId="568FFFC8" w:rsidR="00CA11BF" w:rsidRPr="00CA11BF" w:rsidRDefault="00CA11BF" w:rsidP="00CA11BF">
      <w:pPr>
        <w:rPr>
          <w:sz w:val="28"/>
          <w:szCs w:val="28"/>
        </w:rPr>
      </w:pPr>
      <w:r w:rsidRPr="00CA11BF">
        <w:rPr>
          <w:b/>
          <w:bCs/>
          <w:sz w:val="28"/>
          <w:szCs w:val="28"/>
        </w:rPr>
        <w:t>Food Listings:</w:t>
      </w:r>
      <w:r w:rsidRPr="00CA11BF">
        <w:rPr>
          <w:sz w:val="28"/>
          <w:szCs w:val="28"/>
        </w:rPr>
        <w:t xml:space="preserve"> Ability to upload detailed food information, including type, quantity, expiry date, packaging conditions, photos, and any special instructions.</w:t>
      </w:r>
    </w:p>
    <w:p w14:paraId="76B670AD" w14:textId="6D548561" w:rsidR="00CA11BF" w:rsidRPr="00CA11BF" w:rsidRDefault="00CA11BF" w:rsidP="00CA11BF">
      <w:pPr>
        <w:rPr>
          <w:sz w:val="28"/>
          <w:szCs w:val="28"/>
        </w:rPr>
      </w:pPr>
      <w:r w:rsidRPr="00CA11BF">
        <w:rPr>
          <w:b/>
          <w:bCs/>
          <w:sz w:val="28"/>
          <w:szCs w:val="28"/>
        </w:rPr>
        <w:t>Real-time Matching:</w:t>
      </w:r>
      <w:r w:rsidRPr="00CA11BF">
        <w:rPr>
          <w:sz w:val="28"/>
          <w:szCs w:val="28"/>
        </w:rPr>
        <w:t xml:space="preserve"> Automated notifications for charities when new donations are available, with advanced filters for preferences, proximity, and dietary needs.</w:t>
      </w:r>
    </w:p>
    <w:p w14:paraId="31BF968B" w14:textId="5E8DBF64" w:rsidR="00CA11BF" w:rsidRPr="00CA11BF" w:rsidRDefault="00CA11BF" w:rsidP="00CA11BF">
      <w:pPr>
        <w:rPr>
          <w:sz w:val="28"/>
          <w:szCs w:val="28"/>
        </w:rPr>
      </w:pPr>
      <w:r w:rsidRPr="00CA11BF">
        <w:rPr>
          <w:b/>
          <w:bCs/>
          <w:sz w:val="28"/>
          <w:szCs w:val="28"/>
        </w:rPr>
        <w:t>Scheduling:</w:t>
      </w:r>
      <w:r w:rsidRPr="00CA11BF">
        <w:rPr>
          <w:sz w:val="28"/>
          <w:szCs w:val="28"/>
        </w:rPr>
        <w:t xml:space="preserve"> Flexible integration for scheduling pickups or deliveries, with options for recurring schedules or instant pickups for urgent donations.</w:t>
      </w:r>
    </w:p>
    <w:p w14:paraId="5DE7F85B" w14:textId="7EF4418E" w:rsidR="00CA11BF" w:rsidRPr="00CA11BF" w:rsidRDefault="00CA11BF" w:rsidP="00CA11BF">
      <w:pPr>
        <w:rPr>
          <w:sz w:val="28"/>
          <w:szCs w:val="28"/>
        </w:rPr>
      </w:pPr>
      <w:r w:rsidRPr="00CA11BF">
        <w:rPr>
          <w:b/>
          <w:bCs/>
          <w:sz w:val="28"/>
          <w:szCs w:val="28"/>
        </w:rPr>
        <w:t>Food Safety Compliance:</w:t>
      </w:r>
      <w:r w:rsidRPr="00CA11BF">
        <w:rPr>
          <w:sz w:val="28"/>
          <w:szCs w:val="28"/>
        </w:rPr>
        <w:t xml:space="preserve"> Tools and guidelines to ensure donated food meets safety standards, with built-in reminders for expiring items and documentation of food-handling practices.</w:t>
      </w:r>
    </w:p>
    <w:p w14:paraId="6BC2BB6F" w14:textId="64AF2E25" w:rsidR="00CA11BF" w:rsidRPr="00CA11BF" w:rsidRDefault="00CA11BF" w:rsidP="00CA11BF">
      <w:pPr>
        <w:rPr>
          <w:sz w:val="28"/>
          <w:szCs w:val="28"/>
        </w:rPr>
      </w:pPr>
      <w:r w:rsidRPr="00CA11BF">
        <w:rPr>
          <w:b/>
          <w:bCs/>
          <w:sz w:val="28"/>
          <w:szCs w:val="28"/>
        </w:rPr>
        <w:t>Communication Tools:</w:t>
      </w:r>
      <w:r w:rsidRPr="00CA11BF">
        <w:rPr>
          <w:sz w:val="28"/>
          <w:szCs w:val="28"/>
        </w:rPr>
        <w:t xml:space="preserve"> Secure messaging between donors, charities, and logistics providers to coordinate pickups and resolve issues efficiently.</w:t>
      </w:r>
    </w:p>
    <w:p w14:paraId="3DC5724F" w14:textId="3CDF7C45" w:rsidR="00CA11BF" w:rsidRPr="00CA11BF" w:rsidRDefault="00CA11BF" w:rsidP="00CA11BF">
      <w:pPr>
        <w:rPr>
          <w:sz w:val="28"/>
          <w:szCs w:val="28"/>
        </w:rPr>
      </w:pPr>
      <w:r w:rsidRPr="00CA11BF">
        <w:rPr>
          <w:b/>
          <w:bCs/>
          <w:sz w:val="28"/>
          <w:szCs w:val="28"/>
        </w:rPr>
        <w:t>Reporting and Analytics:</w:t>
      </w:r>
      <w:r w:rsidRPr="00CA11BF">
        <w:rPr>
          <w:sz w:val="28"/>
          <w:szCs w:val="28"/>
        </w:rPr>
        <w:t xml:space="preserve"> Advanced data on donation history, quantities donated, beneficiaries served, and environmental impact metrics such as reduced waste and carbon savings.</w:t>
      </w:r>
    </w:p>
    <w:p w14:paraId="6E6D28B1" w14:textId="5B503B37" w:rsidR="00CA11BF" w:rsidRPr="00CA11BF" w:rsidRDefault="00CA11BF" w:rsidP="00CA11BF">
      <w:pPr>
        <w:rPr>
          <w:sz w:val="28"/>
          <w:szCs w:val="28"/>
        </w:rPr>
      </w:pPr>
      <w:r w:rsidRPr="00CA11BF">
        <w:rPr>
          <w:b/>
          <w:bCs/>
          <w:sz w:val="28"/>
          <w:szCs w:val="28"/>
        </w:rPr>
        <w:t>Notifications:</w:t>
      </w:r>
      <w:r w:rsidRPr="00CA11BF">
        <w:rPr>
          <w:sz w:val="28"/>
          <w:szCs w:val="28"/>
        </w:rPr>
        <w:t xml:space="preserve"> Customizable alerts for new donations, confirmations, reminders, updates on delivery status, and urgent needs from charities.</w:t>
      </w:r>
    </w:p>
    <w:p w14:paraId="20CEFC29" w14:textId="77777777" w:rsidR="00CA11BF" w:rsidRDefault="00CA11BF" w:rsidP="00CA11BF">
      <w:pPr>
        <w:rPr>
          <w:sz w:val="28"/>
          <w:szCs w:val="28"/>
        </w:rPr>
      </w:pPr>
      <w:r w:rsidRPr="00CA11BF">
        <w:rPr>
          <w:b/>
          <w:bCs/>
          <w:sz w:val="28"/>
          <w:szCs w:val="28"/>
        </w:rPr>
        <w:t>Multilingual Support:</w:t>
      </w:r>
      <w:r w:rsidRPr="00CA11BF">
        <w:rPr>
          <w:sz w:val="28"/>
          <w:szCs w:val="28"/>
        </w:rPr>
        <w:t xml:space="preserve"> Accommodating users from diverse linguistic backgrounds to broaden accessibility, including translation tools.</w:t>
      </w:r>
    </w:p>
    <w:p w14:paraId="1B19807B" w14:textId="77777777" w:rsidR="00DC4A59" w:rsidRDefault="00DC4A59" w:rsidP="00CA11BF">
      <w:pPr>
        <w:rPr>
          <w:b/>
          <w:bCs/>
          <w:sz w:val="28"/>
          <w:szCs w:val="28"/>
        </w:rPr>
      </w:pPr>
    </w:p>
    <w:p w14:paraId="158E4569" w14:textId="77777777" w:rsidR="00B0219A" w:rsidRDefault="00B0219A" w:rsidP="00CA11BF">
      <w:pPr>
        <w:rPr>
          <w:b/>
          <w:bCs/>
          <w:sz w:val="28"/>
          <w:szCs w:val="28"/>
        </w:rPr>
      </w:pPr>
    </w:p>
    <w:p w14:paraId="1EEE360C" w14:textId="77777777" w:rsidR="00B0219A" w:rsidRDefault="00B0219A" w:rsidP="00CA11BF">
      <w:pPr>
        <w:rPr>
          <w:sz w:val="28"/>
          <w:szCs w:val="28"/>
        </w:rPr>
      </w:pPr>
    </w:p>
    <w:p w14:paraId="30B15C86" w14:textId="77777777" w:rsidR="00DC4A59" w:rsidRDefault="00DC4A59" w:rsidP="00CA11BF">
      <w:pPr>
        <w:rPr>
          <w:sz w:val="28"/>
          <w:szCs w:val="28"/>
        </w:rPr>
      </w:pPr>
    </w:p>
    <w:p w14:paraId="25C9FDD5" w14:textId="77777777" w:rsidR="00DC4A59" w:rsidRDefault="00DC4A59" w:rsidP="00CA11BF">
      <w:pPr>
        <w:rPr>
          <w:sz w:val="28"/>
          <w:szCs w:val="28"/>
        </w:rPr>
      </w:pPr>
    </w:p>
    <w:p w14:paraId="2A8AB376" w14:textId="2EE651CF" w:rsidR="00DC4A59" w:rsidRPr="0006178A" w:rsidRDefault="00DC4A59" w:rsidP="0006178A">
      <w:pPr>
        <w:jc w:val="right"/>
        <w:rPr>
          <w:sz w:val="18"/>
          <w:szCs w:val="18"/>
        </w:rPr>
      </w:pPr>
    </w:p>
    <w:p w14:paraId="14C7277D" w14:textId="77777777" w:rsidR="004602A6" w:rsidRDefault="004602A6" w:rsidP="00DC4A59">
      <w:pPr>
        <w:rPr>
          <w:b/>
          <w:bCs/>
          <w:sz w:val="40"/>
          <w:szCs w:val="40"/>
        </w:rPr>
      </w:pPr>
    </w:p>
    <w:p w14:paraId="11C8A31F" w14:textId="77777777" w:rsidR="004602A6" w:rsidRDefault="004602A6" w:rsidP="00DC4A59">
      <w:pPr>
        <w:rPr>
          <w:b/>
          <w:bCs/>
          <w:sz w:val="40"/>
          <w:szCs w:val="40"/>
        </w:rPr>
      </w:pPr>
    </w:p>
    <w:p w14:paraId="3948019B" w14:textId="77777777" w:rsidR="004602A6" w:rsidRDefault="004602A6" w:rsidP="00DC4A59">
      <w:pPr>
        <w:rPr>
          <w:b/>
          <w:bCs/>
          <w:sz w:val="40"/>
          <w:szCs w:val="40"/>
        </w:rPr>
      </w:pPr>
    </w:p>
    <w:p w14:paraId="3315545B" w14:textId="77777777" w:rsidR="004602A6" w:rsidRDefault="004602A6" w:rsidP="00DC4A59">
      <w:pPr>
        <w:rPr>
          <w:b/>
          <w:bCs/>
          <w:sz w:val="40"/>
          <w:szCs w:val="40"/>
        </w:rPr>
      </w:pPr>
    </w:p>
    <w:p w14:paraId="6A2FBB42" w14:textId="77777777" w:rsidR="004602A6" w:rsidRDefault="004602A6" w:rsidP="00DC4A59">
      <w:pPr>
        <w:rPr>
          <w:b/>
          <w:bCs/>
          <w:sz w:val="40"/>
          <w:szCs w:val="40"/>
        </w:rPr>
      </w:pPr>
    </w:p>
    <w:p w14:paraId="763EC5FD" w14:textId="77777777" w:rsidR="004602A6" w:rsidRDefault="004602A6" w:rsidP="00DC4A59">
      <w:pPr>
        <w:rPr>
          <w:sz w:val="18"/>
          <w:szCs w:val="18"/>
        </w:rPr>
      </w:pPr>
    </w:p>
    <w:p w14:paraId="3A4F5468" w14:textId="1065E9BC" w:rsidR="00B95536" w:rsidRPr="00B95536" w:rsidRDefault="00B95536" w:rsidP="00B95536">
      <w:pPr>
        <w:jc w:val="right"/>
        <w:rPr>
          <w:sz w:val="18"/>
          <w:szCs w:val="18"/>
        </w:rPr>
      </w:pPr>
      <w:r>
        <w:rPr>
          <w:sz w:val="18"/>
          <w:szCs w:val="18"/>
        </w:rPr>
        <w:t>7</w:t>
      </w:r>
    </w:p>
    <w:p w14:paraId="2E20EFBC" w14:textId="442FBBA7" w:rsidR="00B0219A" w:rsidRDefault="00DC4A59" w:rsidP="00B95536">
      <w:pPr>
        <w:jc w:val="center"/>
        <w:rPr>
          <w:b/>
          <w:bCs/>
          <w:sz w:val="40"/>
          <w:szCs w:val="40"/>
        </w:rPr>
      </w:pPr>
      <w:r w:rsidRPr="00DC4A59">
        <w:rPr>
          <w:b/>
          <w:bCs/>
          <w:sz w:val="40"/>
          <w:szCs w:val="40"/>
        </w:rPr>
        <w:lastRenderedPageBreak/>
        <w:t>System Architectural Design</w:t>
      </w:r>
    </w:p>
    <w:p w14:paraId="713BCCA9" w14:textId="77777777" w:rsidR="00B0219A" w:rsidRDefault="00B0219A" w:rsidP="00DC4A59">
      <w:pPr>
        <w:rPr>
          <w:b/>
          <w:bCs/>
          <w:sz w:val="40"/>
          <w:szCs w:val="40"/>
        </w:rPr>
      </w:pPr>
    </w:p>
    <w:p w14:paraId="66CA80CD" w14:textId="45B89BC6" w:rsidR="00B0219A" w:rsidRPr="00CB5D92" w:rsidRDefault="00B0219A" w:rsidP="00DC4A59">
      <w:pPr>
        <w:rPr>
          <w:sz w:val="28"/>
          <w:szCs w:val="28"/>
        </w:rPr>
      </w:pPr>
      <w:r w:rsidRPr="00CB5D92">
        <w:rPr>
          <w:sz w:val="28"/>
          <w:szCs w:val="28"/>
        </w:rPr>
        <w:t>The system will be developed using 3-tier architecture:</w:t>
      </w:r>
    </w:p>
    <w:p w14:paraId="4627EADC" w14:textId="1085C920" w:rsidR="00B0219A" w:rsidRPr="00CB5D92" w:rsidRDefault="00B0219A" w:rsidP="00B0219A">
      <w:pPr>
        <w:rPr>
          <w:sz w:val="28"/>
          <w:szCs w:val="28"/>
        </w:rPr>
      </w:pPr>
      <w:r w:rsidRPr="00CB5D92">
        <w:rPr>
          <w:sz w:val="28"/>
          <w:szCs w:val="28"/>
        </w:rPr>
        <w:t>Presentation Layer (UI): Presentation layer contains pages like windows form where data is presented to the user or input is taken from the user.</w:t>
      </w:r>
    </w:p>
    <w:p w14:paraId="6D43969C" w14:textId="3ED82991" w:rsidR="00B0219A" w:rsidRPr="00CB5D92" w:rsidRDefault="00B0219A" w:rsidP="00B0219A">
      <w:pPr>
        <w:rPr>
          <w:sz w:val="28"/>
          <w:szCs w:val="28"/>
        </w:rPr>
      </w:pPr>
      <w:r w:rsidRPr="00CB5D92">
        <w:rPr>
          <w:sz w:val="28"/>
          <w:szCs w:val="28"/>
        </w:rPr>
        <w:t>Business Access Layer (BAL) or Business Logic Layer: BAL contains business logic, validations or calculations related with the data, if needed.</w:t>
      </w:r>
    </w:p>
    <w:p w14:paraId="78FA415F" w14:textId="0E72022E" w:rsidR="00B0219A" w:rsidRPr="00CB5D92" w:rsidRDefault="00B0219A" w:rsidP="00B0219A">
      <w:pPr>
        <w:rPr>
          <w:sz w:val="28"/>
          <w:szCs w:val="28"/>
        </w:rPr>
      </w:pPr>
      <w:r w:rsidRPr="00CB5D92">
        <w:rPr>
          <w:sz w:val="28"/>
          <w:szCs w:val="28"/>
        </w:rPr>
        <w:t>Data Access Layer (DAL): DAL contains methods that helps business layer to connect the data and perform required action, might be returning data or manipulating data (insert, update, delete).</w:t>
      </w:r>
    </w:p>
    <w:p w14:paraId="4BEA6B52" w14:textId="36373711" w:rsidR="009F718F" w:rsidRPr="00CB5D92" w:rsidRDefault="009F718F" w:rsidP="009F718F">
      <w:pPr>
        <w:rPr>
          <w:sz w:val="28"/>
          <w:szCs w:val="28"/>
        </w:rPr>
      </w:pPr>
      <w:r w:rsidRPr="00CB5D92">
        <w:rPr>
          <w:sz w:val="28"/>
          <w:szCs w:val="28"/>
        </w:rPr>
        <w:t>The three important modules like the UI, logic and database are independent of each other and are clearly defined. Also modifying any one tier will not affect the other.</w:t>
      </w:r>
    </w:p>
    <w:p w14:paraId="7B240D57" w14:textId="77777777" w:rsidR="009F718F" w:rsidRPr="00CB5D92" w:rsidRDefault="009F718F" w:rsidP="009F718F">
      <w:pPr>
        <w:rPr>
          <w:sz w:val="28"/>
          <w:szCs w:val="28"/>
        </w:rPr>
      </w:pPr>
      <w:r w:rsidRPr="00CB5D92">
        <w:rPr>
          <w:sz w:val="28"/>
          <w:szCs w:val="28"/>
        </w:rPr>
        <w:t>Along with it we get the following benefits for using 3-tier architecture:</w:t>
      </w:r>
    </w:p>
    <w:p w14:paraId="6E45BD9C" w14:textId="62378493" w:rsidR="009F718F" w:rsidRPr="00CB5D92" w:rsidRDefault="009F718F" w:rsidP="009F718F">
      <w:pPr>
        <w:rPr>
          <w:sz w:val="28"/>
          <w:szCs w:val="28"/>
        </w:rPr>
      </w:pPr>
      <w:r w:rsidRPr="00CB5D92">
        <w:rPr>
          <w:sz w:val="28"/>
          <w:szCs w:val="28"/>
        </w:rPr>
        <w:t>Scalability: Each tier can scale horizontally. For example, you can load-balance the</w:t>
      </w:r>
      <w:r w:rsidR="00CB5D92">
        <w:rPr>
          <w:sz w:val="28"/>
          <w:szCs w:val="28"/>
        </w:rPr>
        <w:t xml:space="preserve"> P</w:t>
      </w:r>
      <w:r w:rsidRPr="00CB5D92">
        <w:rPr>
          <w:sz w:val="28"/>
          <w:szCs w:val="28"/>
        </w:rPr>
        <w:t>resentation tier among three servers to satisfy more Web requests without adding servers</w:t>
      </w:r>
      <w:r w:rsidR="00CB5D92">
        <w:rPr>
          <w:sz w:val="28"/>
          <w:szCs w:val="28"/>
        </w:rPr>
        <w:t xml:space="preserve"> </w:t>
      </w:r>
      <w:r w:rsidRPr="00CB5D92">
        <w:rPr>
          <w:sz w:val="28"/>
          <w:szCs w:val="28"/>
        </w:rPr>
        <w:t>to the Application and Data tiers.</w:t>
      </w:r>
    </w:p>
    <w:p w14:paraId="655A274B" w14:textId="459BB646" w:rsidR="009F718F" w:rsidRPr="00CB5D92" w:rsidRDefault="009F718F" w:rsidP="009F718F">
      <w:pPr>
        <w:rPr>
          <w:sz w:val="28"/>
          <w:szCs w:val="28"/>
        </w:rPr>
      </w:pPr>
      <w:r w:rsidRPr="00CB5D92">
        <w:rPr>
          <w:sz w:val="28"/>
          <w:szCs w:val="28"/>
        </w:rPr>
        <w:t>Performance: Because the Presentation tier can cache requests, network utilization is</w:t>
      </w:r>
      <w:r w:rsidR="00CB5D92">
        <w:rPr>
          <w:sz w:val="28"/>
          <w:szCs w:val="28"/>
        </w:rPr>
        <w:t xml:space="preserve"> </w:t>
      </w:r>
      <w:r w:rsidRPr="00CB5D92">
        <w:rPr>
          <w:sz w:val="28"/>
          <w:szCs w:val="28"/>
        </w:rPr>
        <w:t>minimized, and the load is reduced on the Application and Data tiers. If needed, you can</w:t>
      </w:r>
      <w:r w:rsidR="00CB5D92">
        <w:rPr>
          <w:sz w:val="28"/>
          <w:szCs w:val="28"/>
        </w:rPr>
        <w:t xml:space="preserve"> </w:t>
      </w:r>
      <w:r w:rsidRPr="00CB5D92">
        <w:rPr>
          <w:sz w:val="28"/>
          <w:szCs w:val="28"/>
        </w:rPr>
        <w:t>load-balance any tier.</w:t>
      </w:r>
    </w:p>
    <w:p w14:paraId="2708830F" w14:textId="4E585E0B" w:rsidR="009F718F" w:rsidRDefault="009F718F" w:rsidP="009F718F">
      <w:pPr>
        <w:rPr>
          <w:sz w:val="28"/>
          <w:szCs w:val="28"/>
        </w:rPr>
      </w:pPr>
      <w:r w:rsidRPr="00CB5D92">
        <w:rPr>
          <w:sz w:val="28"/>
          <w:szCs w:val="28"/>
        </w:rPr>
        <w:t>Availability: If the Application tier server is down and caching is sufficient, the Presentation</w:t>
      </w:r>
      <w:r w:rsidR="00CB5D92">
        <w:rPr>
          <w:sz w:val="28"/>
          <w:szCs w:val="28"/>
        </w:rPr>
        <w:t xml:space="preserve"> </w:t>
      </w:r>
      <w:r w:rsidRPr="00CB5D92">
        <w:rPr>
          <w:sz w:val="28"/>
          <w:szCs w:val="28"/>
        </w:rPr>
        <w:t>tier can process Web requests using the cache.</w:t>
      </w:r>
    </w:p>
    <w:p w14:paraId="27A952C0" w14:textId="77777777" w:rsidR="0097572F" w:rsidRDefault="0097572F" w:rsidP="009F718F">
      <w:pPr>
        <w:rPr>
          <w:sz w:val="28"/>
          <w:szCs w:val="28"/>
        </w:rPr>
      </w:pPr>
    </w:p>
    <w:p w14:paraId="6154C131" w14:textId="77777777" w:rsidR="001A2D52" w:rsidRDefault="001A2D52" w:rsidP="0097572F">
      <w:pPr>
        <w:jc w:val="both"/>
        <w:rPr>
          <w:sz w:val="28"/>
          <w:szCs w:val="28"/>
        </w:rPr>
      </w:pPr>
    </w:p>
    <w:p w14:paraId="6F33EAF4" w14:textId="77777777" w:rsidR="001A2D52" w:rsidRDefault="001A2D52" w:rsidP="0097572F">
      <w:pPr>
        <w:jc w:val="both"/>
        <w:rPr>
          <w:sz w:val="28"/>
          <w:szCs w:val="28"/>
        </w:rPr>
      </w:pPr>
    </w:p>
    <w:p w14:paraId="0DEE5E6E" w14:textId="77777777" w:rsidR="001A2D52" w:rsidRDefault="001A2D52" w:rsidP="0097572F">
      <w:pPr>
        <w:jc w:val="both"/>
        <w:rPr>
          <w:sz w:val="28"/>
          <w:szCs w:val="28"/>
        </w:rPr>
      </w:pPr>
    </w:p>
    <w:p w14:paraId="58AC8AEF" w14:textId="77777777" w:rsidR="001A2D52" w:rsidRDefault="001A2D52" w:rsidP="0097572F">
      <w:pPr>
        <w:jc w:val="both"/>
        <w:rPr>
          <w:sz w:val="28"/>
          <w:szCs w:val="28"/>
        </w:rPr>
      </w:pPr>
    </w:p>
    <w:p w14:paraId="2E67308A" w14:textId="77777777" w:rsidR="001A2D52" w:rsidRDefault="001A2D52" w:rsidP="0097572F">
      <w:pPr>
        <w:jc w:val="both"/>
        <w:rPr>
          <w:sz w:val="28"/>
          <w:szCs w:val="28"/>
        </w:rPr>
      </w:pPr>
    </w:p>
    <w:p w14:paraId="5DBC5EAE" w14:textId="77777777" w:rsidR="001A2D52" w:rsidRDefault="001A2D52" w:rsidP="0097572F">
      <w:pPr>
        <w:jc w:val="both"/>
        <w:rPr>
          <w:sz w:val="28"/>
          <w:szCs w:val="28"/>
        </w:rPr>
      </w:pPr>
    </w:p>
    <w:p w14:paraId="0D44D909" w14:textId="77777777" w:rsidR="001A2D52" w:rsidRDefault="001A2D52" w:rsidP="0097572F">
      <w:pPr>
        <w:jc w:val="both"/>
        <w:rPr>
          <w:sz w:val="28"/>
          <w:szCs w:val="28"/>
        </w:rPr>
      </w:pPr>
    </w:p>
    <w:p w14:paraId="29C83FA6" w14:textId="77777777" w:rsidR="001A2D52" w:rsidRDefault="001A2D52" w:rsidP="0097572F">
      <w:pPr>
        <w:jc w:val="both"/>
        <w:rPr>
          <w:sz w:val="28"/>
          <w:szCs w:val="28"/>
        </w:rPr>
      </w:pPr>
    </w:p>
    <w:p w14:paraId="34CF40C1" w14:textId="77777777" w:rsidR="001A2D52" w:rsidRDefault="001A2D52" w:rsidP="0097572F">
      <w:pPr>
        <w:jc w:val="both"/>
        <w:rPr>
          <w:sz w:val="28"/>
          <w:szCs w:val="28"/>
        </w:rPr>
      </w:pPr>
    </w:p>
    <w:p w14:paraId="6641C28E" w14:textId="77777777" w:rsidR="001A2D52" w:rsidRDefault="001A2D52" w:rsidP="0097572F">
      <w:pPr>
        <w:jc w:val="both"/>
        <w:rPr>
          <w:sz w:val="28"/>
          <w:szCs w:val="28"/>
        </w:rPr>
      </w:pPr>
    </w:p>
    <w:p w14:paraId="1D07C1F8" w14:textId="77777777" w:rsidR="001A2D52" w:rsidRDefault="001A2D52" w:rsidP="0097572F">
      <w:pPr>
        <w:jc w:val="both"/>
        <w:rPr>
          <w:sz w:val="28"/>
          <w:szCs w:val="28"/>
        </w:rPr>
      </w:pPr>
    </w:p>
    <w:p w14:paraId="67569C90" w14:textId="77777777" w:rsidR="001A2D52" w:rsidRDefault="001A2D52" w:rsidP="0097572F">
      <w:pPr>
        <w:jc w:val="both"/>
        <w:rPr>
          <w:sz w:val="28"/>
          <w:szCs w:val="28"/>
        </w:rPr>
      </w:pPr>
    </w:p>
    <w:p w14:paraId="0C59ED3B" w14:textId="77777777" w:rsidR="001A2D52" w:rsidRDefault="001A2D52" w:rsidP="0097572F">
      <w:pPr>
        <w:jc w:val="both"/>
        <w:rPr>
          <w:sz w:val="28"/>
          <w:szCs w:val="28"/>
        </w:rPr>
      </w:pPr>
    </w:p>
    <w:p w14:paraId="0D35A8C8" w14:textId="62E8F50E" w:rsidR="001A2D52" w:rsidRPr="00D548DD" w:rsidRDefault="00D548DD" w:rsidP="00D548DD">
      <w:pPr>
        <w:jc w:val="right"/>
        <w:rPr>
          <w:sz w:val="18"/>
          <w:szCs w:val="18"/>
        </w:rPr>
      </w:pPr>
      <w:r>
        <w:rPr>
          <w:sz w:val="18"/>
          <w:szCs w:val="18"/>
        </w:rPr>
        <w:t>9</w:t>
      </w:r>
    </w:p>
    <w:p w14:paraId="5EC2C68E" w14:textId="70EE9E23" w:rsidR="0097572F" w:rsidRPr="001A2D52" w:rsidRDefault="0097572F" w:rsidP="0097572F">
      <w:pPr>
        <w:jc w:val="both"/>
        <w:rPr>
          <w:b/>
          <w:bCs/>
          <w:sz w:val="28"/>
          <w:szCs w:val="28"/>
        </w:rPr>
      </w:pPr>
      <w:r w:rsidRPr="001A2D52">
        <w:rPr>
          <w:b/>
          <w:bCs/>
          <w:sz w:val="28"/>
          <w:szCs w:val="28"/>
        </w:rPr>
        <w:lastRenderedPageBreak/>
        <w:t>Proposed Methodology</w:t>
      </w:r>
    </w:p>
    <w:p w14:paraId="756A8FEC" w14:textId="6584370E" w:rsidR="0097572F" w:rsidRPr="0097572F" w:rsidRDefault="0097572F" w:rsidP="0097572F">
      <w:pPr>
        <w:jc w:val="both"/>
        <w:rPr>
          <w:sz w:val="28"/>
          <w:szCs w:val="28"/>
        </w:rPr>
      </w:pPr>
      <w:r w:rsidRPr="0097572F">
        <w:rPr>
          <w:sz w:val="28"/>
          <w:szCs w:val="28"/>
        </w:rPr>
        <w:t>Proposed methodology can be classified into two</w:t>
      </w:r>
      <w:r>
        <w:rPr>
          <w:sz w:val="28"/>
          <w:szCs w:val="28"/>
        </w:rPr>
        <w:t xml:space="preserve"> </w:t>
      </w:r>
      <w:r w:rsidRPr="0097572F">
        <w:rPr>
          <w:sz w:val="28"/>
          <w:szCs w:val="28"/>
        </w:rPr>
        <w:t>part</w:t>
      </w:r>
      <w:r w:rsidR="001A2D52">
        <w:rPr>
          <w:sz w:val="28"/>
          <w:szCs w:val="28"/>
        </w:rPr>
        <w:t>s</w:t>
      </w:r>
      <w:r w:rsidRPr="0097572F">
        <w:rPr>
          <w:sz w:val="28"/>
          <w:szCs w:val="28"/>
        </w:rPr>
        <w:t xml:space="preserve"> client</w:t>
      </w:r>
      <w:r w:rsidR="00836093">
        <w:rPr>
          <w:sz w:val="28"/>
          <w:szCs w:val="28"/>
        </w:rPr>
        <w:t xml:space="preserve"> </w:t>
      </w:r>
      <w:r w:rsidRPr="0097572F">
        <w:rPr>
          <w:sz w:val="28"/>
          <w:szCs w:val="28"/>
        </w:rPr>
        <w:t xml:space="preserve">side and another is </w:t>
      </w:r>
      <w:proofErr w:type="gramStart"/>
      <w:r w:rsidRPr="0097572F">
        <w:rPr>
          <w:sz w:val="28"/>
          <w:szCs w:val="28"/>
        </w:rPr>
        <w:t>server side</w:t>
      </w:r>
      <w:proofErr w:type="gramEnd"/>
      <w:r w:rsidRPr="0097572F">
        <w:rPr>
          <w:sz w:val="28"/>
          <w:szCs w:val="28"/>
        </w:rPr>
        <w:t xml:space="preserve"> methodology.</w:t>
      </w:r>
    </w:p>
    <w:p w14:paraId="142039DD" w14:textId="3ACABE3E" w:rsidR="0097572F" w:rsidRPr="00836093" w:rsidRDefault="0097572F" w:rsidP="0097572F">
      <w:pPr>
        <w:jc w:val="both"/>
        <w:rPr>
          <w:i/>
          <w:iCs/>
          <w:sz w:val="28"/>
          <w:szCs w:val="28"/>
        </w:rPr>
      </w:pPr>
      <w:r w:rsidRPr="00836093">
        <w:rPr>
          <w:i/>
          <w:iCs/>
          <w:sz w:val="28"/>
          <w:szCs w:val="28"/>
        </w:rPr>
        <w:t xml:space="preserve">1) </w:t>
      </w:r>
      <w:proofErr w:type="gramStart"/>
      <w:r w:rsidRPr="00836093">
        <w:rPr>
          <w:i/>
          <w:iCs/>
          <w:sz w:val="28"/>
          <w:szCs w:val="28"/>
        </w:rPr>
        <w:t>Client Side</w:t>
      </w:r>
      <w:proofErr w:type="gramEnd"/>
      <w:r w:rsidRPr="00836093">
        <w:rPr>
          <w:i/>
          <w:iCs/>
          <w:sz w:val="28"/>
          <w:szCs w:val="28"/>
        </w:rPr>
        <w:t xml:space="preserve"> Methodology:</w:t>
      </w:r>
    </w:p>
    <w:p w14:paraId="68E0D6A0" w14:textId="77777777" w:rsidR="00836093" w:rsidRDefault="0097572F" w:rsidP="0097572F">
      <w:pPr>
        <w:jc w:val="both"/>
        <w:rPr>
          <w:sz w:val="28"/>
          <w:szCs w:val="28"/>
        </w:rPr>
      </w:pPr>
      <w:proofErr w:type="gramStart"/>
      <w:r w:rsidRPr="0097572F">
        <w:rPr>
          <w:sz w:val="28"/>
          <w:szCs w:val="28"/>
        </w:rPr>
        <w:t>Client side</w:t>
      </w:r>
      <w:proofErr w:type="gramEnd"/>
      <w:r w:rsidRPr="0097572F">
        <w:rPr>
          <w:sz w:val="28"/>
          <w:szCs w:val="28"/>
        </w:rPr>
        <w:t xml:space="preserve"> application workflow shown in fig.1. It divided</w:t>
      </w:r>
      <w:r w:rsidR="00836093">
        <w:rPr>
          <w:sz w:val="28"/>
          <w:szCs w:val="28"/>
        </w:rPr>
        <w:t xml:space="preserve"> </w:t>
      </w:r>
      <w:r w:rsidRPr="0097572F">
        <w:rPr>
          <w:sz w:val="28"/>
          <w:szCs w:val="28"/>
        </w:rPr>
        <w:t>into three part</w:t>
      </w:r>
      <w:r w:rsidR="00836093">
        <w:rPr>
          <w:sz w:val="28"/>
          <w:szCs w:val="28"/>
        </w:rPr>
        <w:t>s</w:t>
      </w:r>
      <w:r w:rsidRPr="0097572F">
        <w:rPr>
          <w:sz w:val="28"/>
          <w:szCs w:val="28"/>
        </w:rPr>
        <w:t xml:space="preserve">. </w:t>
      </w:r>
    </w:p>
    <w:p w14:paraId="2F102530" w14:textId="1750FA1C" w:rsidR="0097572F" w:rsidRPr="0097572F" w:rsidRDefault="0097572F" w:rsidP="0097572F">
      <w:pPr>
        <w:jc w:val="both"/>
        <w:rPr>
          <w:sz w:val="28"/>
          <w:szCs w:val="28"/>
        </w:rPr>
      </w:pPr>
      <w:r w:rsidRPr="0097572F">
        <w:rPr>
          <w:sz w:val="28"/>
          <w:szCs w:val="28"/>
        </w:rPr>
        <w:t>Donor can firstly register on app then login</w:t>
      </w:r>
      <w:r w:rsidR="00836093">
        <w:rPr>
          <w:sz w:val="28"/>
          <w:szCs w:val="28"/>
        </w:rPr>
        <w:t xml:space="preserve"> </w:t>
      </w:r>
      <w:r w:rsidRPr="0097572F">
        <w:rPr>
          <w:sz w:val="28"/>
          <w:szCs w:val="28"/>
        </w:rPr>
        <w:t xml:space="preserve">it. After completion of login there are three </w:t>
      </w:r>
      <w:proofErr w:type="gramStart"/>
      <w:r w:rsidRPr="0097572F">
        <w:rPr>
          <w:sz w:val="28"/>
          <w:szCs w:val="28"/>
        </w:rPr>
        <w:t>option</w:t>
      </w:r>
      <w:proofErr w:type="gramEnd"/>
      <w:r w:rsidRPr="0097572F">
        <w:rPr>
          <w:sz w:val="28"/>
          <w:szCs w:val="28"/>
        </w:rPr>
        <w:t xml:space="preserve"> donate</w:t>
      </w:r>
      <w:r w:rsidR="00836093">
        <w:rPr>
          <w:sz w:val="28"/>
          <w:szCs w:val="28"/>
        </w:rPr>
        <w:t xml:space="preserve"> </w:t>
      </w:r>
      <w:r w:rsidRPr="0097572F">
        <w:rPr>
          <w:sz w:val="28"/>
          <w:szCs w:val="28"/>
        </w:rPr>
        <w:t xml:space="preserve">food, charity and about us. First phase </w:t>
      </w:r>
      <w:proofErr w:type="gramStart"/>
      <w:r w:rsidRPr="0097572F">
        <w:rPr>
          <w:sz w:val="28"/>
          <w:szCs w:val="28"/>
        </w:rPr>
        <w:t>are</w:t>
      </w:r>
      <w:proofErr w:type="gramEnd"/>
      <w:r w:rsidRPr="0097572F">
        <w:rPr>
          <w:sz w:val="28"/>
          <w:szCs w:val="28"/>
        </w:rPr>
        <w:t xml:space="preserve"> donate food select</w:t>
      </w:r>
    </w:p>
    <w:p w14:paraId="09635E8F" w14:textId="7367EED6" w:rsidR="0097572F" w:rsidRPr="0097572F" w:rsidRDefault="0097572F" w:rsidP="0097572F">
      <w:pPr>
        <w:jc w:val="both"/>
        <w:rPr>
          <w:sz w:val="28"/>
          <w:szCs w:val="28"/>
        </w:rPr>
      </w:pPr>
      <w:r w:rsidRPr="0097572F">
        <w:rPr>
          <w:sz w:val="28"/>
          <w:szCs w:val="28"/>
        </w:rPr>
        <w:t>the donate food option enter the whole information like food</w:t>
      </w:r>
      <w:r w:rsidR="00836093">
        <w:rPr>
          <w:sz w:val="28"/>
          <w:szCs w:val="28"/>
        </w:rPr>
        <w:t xml:space="preserve"> </w:t>
      </w:r>
      <w:r w:rsidRPr="0097572F">
        <w:rPr>
          <w:sz w:val="28"/>
          <w:szCs w:val="28"/>
        </w:rPr>
        <w:t>type, food quantity, latitude and longitude value, dono</w:t>
      </w:r>
      <w:r w:rsidR="00836093">
        <w:rPr>
          <w:sz w:val="28"/>
          <w:szCs w:val="28"/>
        </w:rPr>
        <w:t xml:space="preserve">r </w:t>
      </w:r>
      <w:r w:rsidRPr="0097572F">
        <w:rPr>
          <w:sz w:val="28"/>
          <w:szCs w:val="28"/>
        </w:rPr>
        <w:t>name and contact number. Data are saved on to the web</w:t>
      </w:r>
      <w:r w:rsidR="00836093">
        <w:rPr>
          <w:sz w:val="28"/>
          <w:szCs w:val="28"/>
        </w:rPr>
        <w:t xml:space="preserve"> </w:t>
      </w:r>
      <w:r w:rsidRPr="0097572F">
        <w:rPr>
          <w:sz w:val="28"/>
          <w:szCs w:val="28"/>
        </w:rPr>
        <w:t>server application then charity checks for the verification.</w:t>
      </w:r>
    </w:p>
    <w:p w14:paraId="658042F4" w14:textId="77777777" w:rsidR="00836093" w:rsidRDefault="0097572F" w:rsidP="0097572F">
      <w:pPr>
        <w:jc w:val="both"/>
        <w:rPr>
          <w:sz w:val="28"/>
          <w:szCs w:val="28"/>
        </w:rPr>
      </w:pPr>
      <w:r w:rsidRPr="0097572F">
        <w:rPr>
          <w:sz w:val="28"/>
          <w:szCs w:val="28"/>
        </w:rPr>
        <w:t xml:space="preserve">After find the food deliver to the hungry people. </w:t>
      </w:r>
    </w:p>
    <w:p w14:paraId="634D03DB" w14:textId="75A38D2B" w:rsidR="0097572F" w:rsidRPr="0097572F" w:rsidRDefault="0097572F" w:rsidP="0097572F">
      <w:pPr>
        <w:jc w:val="both"/>
        <w:rPr>
          <w:sz w:val="28"/>
          <w:szCs w:val="28"/>
        </w:rPr>
      </w:pPr>
      <w:r w:rsidRPr="0097572F">
        <w:rPr>
          <w:sz w:val="28"/>
          <w:szCs w:val="28"/>
        </w:rPr>
        <w:t>Secondly</w:t>
      </w:r>
      <w:r w:rsidR="00836093">
        <w:rPr>
          <w:sz w:val="28"/>
          <w:szCs w:val="28"/>
        </w:rPr>
        <w:t xml:space="preserve"> </w:t>
      </w:r>
      <w:r w:rsidRPr="0097572F">
        <w:rPr>
          <w:sz w:val="28"/>
          <w:szCs w:val="28"/>
        </w:rPr>
        <w:t>click on charity it shows the list of charity and mapped</w:t>
      </w:r>
    </w:p>
    <w:p w14:paraId="1C99D954" w14:textId="0F087F82" w:rsidR="0097572F" w:rsidRPr="0097572F" w:rsidRDefault="0097572F" w:rsidP="0097572F">
      <w:pPr>
        <w:jc w:val="both"/>
        <w:rPr>
          <w:sz w:val="28"/>
          <w:szCs w:val="28"/>
        </w:rPr>
      </w:pPr>
      <w:r w:rsidRPr="0097572F">
        <w:rPr>
          <w:sz w:val="28"/>
          <w:szCs w:val="28"/>
        </w:rPr>
        <w:t>charity on Google map select the nearest charity from donor</w:t>
      </w:r>
    </w:p>
    <w:p w14:paraId="55332D27" w14:textId="26F7BCEC" w:rsidR="0097572F" w:rsidRPr="0097572F" w:rsidRDefault="0097572F" w:rsidP="0097572F">
      <w:pPr>
        <w:jc w:val="both"/>
        <w:rPr>
          <w:sz w:val="28"/>
          <w:szCs w:val="28"/>
        </w:rPr>
      </w:pPr>
      <w:r w:rsidRPr="0097572F">
        <w:rPr>
          <w:sz w:val="28"/>
          <w:szCs w:val="28"/>
        </w:rPr>
        <w:t>location. Last is about us can provide the information about</w:t>
      </w:r>
    </w:p>
    <w:p w14:paraId="77217C83" w14:textId="27580F81" w:rsidR="0097572F" w:rsidRDefault="0097572F" w:rsidP="0097572F">
      <w:pPr>
        <w:jc w:val="both"/>
        <w:rPr>
          <w:sz w:val="28"/>
          <w:szCs w:val="28"/>
        </w:rPr>
      </w:pPr>
      <w:r w:rsidRPr="0097572F">
        <w:rPr>
          <w:sz w:val="28"/>
          <w:szCs w:val="28"/>
        </w:rPr>
        <w:t>the application.</w:t>
      </w:r>
    </w:p>
    <w:p w14:paraId="7BD2FEBF" w14:textId="77777777" w:rsidR="0097572F" w:rsidRDefault="0097572F" w:rsidP="0097572F">
      <w:pPr>
        <w:jc w:val="both"/>
        <w:rPr>
          <w:sz w:val="28"/>
          <w:szCs w:val="28"/>
        </w:rPr>
      </w:pPr>
    </w:p>
    <w:p w14:paraId="1975EFB6" w14:textId="5C79D1E9" w:rsidR="00D548DD" w:rsidRDefault="0097572F" w:rsidP="00836093">
      <w:pPr>
        <w:jc w:val="center"/>
        <w:rPr>
          <w:sz w:val="28"/>
          <w:szCs w:val="28"/>
        </w:rPr>
      </w:pPr>
      <w:r>
        <w:rPr>
          <w:noProof/>
          <w:sz w:val="28"/>
          <w:szCs w:val="28"/>
        </w:rPr>
        <w:drawing>
          <wp:inline distT="0" distB="0" distL="0" distR="0" wp14:anchorId="02EC9B3C" wp14:editId="19473183">
            <wp:extent cx="4991100" cy="4019550"/>
            <wp:effectExtent l="0" t="0" r="0" b="0"/>
            <wp:docPr id="1976095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991100" cy="4019550"/>
                    </a:xfrm>
                    <a:prstGeom prst="rect">
                      <a:avLst/>
                    </a:prstGeom>
                    <a:noFill/>
                    <a:ln>
                      <a:noFill/>
                    </a:ln>
                  </pic:spPr>
                </pic:pic>
              </a:graphicData>
            </a:graphic>
          </wp:inline>
        </w:drawing>
      </w:r>
    </w:p>
    <w:p w14:paraId="613FD4D3" w14:textId="4AE3A67B" w:rsidR="00D548DD" w:rsidRPr="00D548DD" w:rsidRDefault="00D548DD" w:rsidP="00D548DD">
      <w:pPr>
        <w:jc w:val="right"/>
        <w:rPr>
          <w:sz w:val="18"/>
          <w:szCs w:val="18"/>
        </w:rPr>
      </w:pPr>
      <w:r>
        <w:rPr>
          <w:sz w:val="18"/>
          <w:szCs w:val="18"/>
        </w:rPr>
        <w:t>10</w:t>
      </w:r>
    </w:p>
    <w:p w14:paraId="39E07374" w14:textId="77777777" w:rsidR="00D548DD" w:rsidRDefault="00D548DD" w:rsidP="0097572F">
      <w:pPr>
        <w:jc w:val="both"/>
        <w:rPr>
          <w:sz w:val="28"/>
          <w:szCs w:val="28"/>
        </w:rPr>
      </w:pPr>
    </w:p>
    <w:p w14:paraId="067DBA87" w14:textId="77777777" w:rsidR="00836093" w:rsidRDefault="00836093" w:rsidP="0097572F">
      <w:pPr>
        <w:jc w:val="both"/>
        <w:rPr>
          <w:i/>
          <w:iCs/>
          <w:sz w:val="28"/>
          <w:szCs w:val="28"/>
        </w:rPr>
      </w:pPr>
    </w:p>
    <w:p w14:paraId="5C989D15" w14:textId="1C410C33" w:rsidR="0097572F" w:rsidRPr="00836093" w:rsidRDefault="0097572F" w:rsidP="0097572F">
      <w:pPr>
        <w:jc w:val="both"/>
        <w:rPr>
          <w:i/>
          <w:iCs/>
          <w:sz w:val="28"/>
          <w:szCs w:val="28"/>
        </w:rPr>
      </w:pPr>
      <w:r w:rsidRPr="00836093">
        <w:rPr>
          <w:i/>
          <w:iCs/>
          <w:sz w:val="28"/>
          <w:szCs w:val="28"/>
        </w:rPr>
        <w:lastRenderedPageBreak/>
        <w:t xml:space="preserve">2) </w:t>
      </w:r>
      <w:proofErr w:type="gramStart"/>
      <w:r w:rsidRPr="00836093">
        <w:rPr>
          <w:i/>
          <w:iCs/>
          <w:sz w:val="28"/>
          <w:szCs w:val="28"/>
        </w:rPr>
        <w:t>Server Side</w:t>
      </w:r>
      <w:proofErr w:type="gramEnd"/>
      <w:r w:rsidRPr="00836093">
        <w:rPr>
          <w:i/>
          <w:iCs/>
          <w:sz w:val="28"/>
          <w:szCs w:val="28"/>
        </w:rPr>
        <w:t xml:space="preserve"> Methodology:</w:t>
      </w:r>
    </w:p>
    <w:p w14:paraId="5D35BF0D" w14:textId="77777777" w:rsidR="001A2D52" w:rsidRDefault="0097572F" w:rsidP="0097572F">
      <w:pPr>
        <w:jc w:val="both"/>
        <w:rPr>
          <w:sz w:val="28"/>
          <w:szCs w:val="28"/>
        </w:rPr>
      </w:pPr>
      <w:proofErr w:type="gramStart"/>
      <w:r w:rsidRPr="0097572F">
        <w:rPr>
          <w:sz w:val="28"/>
          <w:szCs w:val="28"/>
        </w:rPr>
        <w:t>Server side</w:t>
      </w:r>
      <w:proofErr w:type="gramEnd"/>
      <w:r w:rsidRPr="0097572F">
        <w:rPr>
          <w:sz w:val="28"/>
          <w:szCs w:val="28"/>
        </w:rPr>
        <w:t xml:space="preserve"> application workflow shown in fig.2. </w:t>
      </w:r>
    </w:p>
    <w:p w14:paraId="56F1424F" w14:textId="007093F2" w:rsidR="0097572F" w:rsidRPr="0097572F" w:rsidRDefault="0097572F" w:rsidP="0097572F">
      <w:pPr>
        <w:jc w:val="both"/>
        <w:rPr>
          <w:sz w:val="28"/>
          <w:szCs w:val="28"/>
        </w:rPr>
      </w:pPr>
      <w:r w:rsidRPr="0097572F">
        <w:rPr>
          <w:sz w:val="28"/>
          <w:szCs w:val="28"/>
        </w:rPr>
        <w:t>On server</w:t>
      </w:r>
      <w:r w:rsidR="001A2D52">
        <w:rPr>
          <w:sz w:val="28"/>
          <w:szCs w:val="28"/>
        </w:rPr>
        <w:t xml:space="preserve"> </w:t>
      </w:r>
      <w:r w:rsidRPr="0097572F">
        <w:rPr>
          <w:sz w:val="28"/>
          <w:szCs w:val="28"/>
        </w:rPr>
        <w:t xml:space="preserve">side it stored the list of </w:t>
      </w:r>
      <w:proofErr w:type="gramStart"/>
      <w:r w:rsidRPr="0097572F">
        <w:rPr>
          <w:sz w:val="28"/>
          <w:szCs w:val="28"/>
        </w:rPr>
        <w:t>donor</w:t>
      </w:r>
      <w:proofErr w:type="gramEnd"/>
      <w:r w:rsidRPr="0097572F">
        <w:rPr>
          <w:sz w:val="28"/>
          <w:szCs w:val="28"/>
        </w:rPr>
        <w:t xml:space="preserve"> by date wise so we can easily</w:t>
      </w:r>
    </w:p>
    <w:p w14:paraId="17326EC0" w14:textId="263566DF" w:rsidR="001A2D52" w:rsidRDefault="0097572F" w:rsidP="0097572F">
      <w:pPr>
        <w:jc w:val="both"/>
        <w:rPr>
          <w:sz w:val="28"/>
          <w:szCs w:val="28"/>
        </w:rPr>
      </w:pPr>
      <w:r w:rsidRPr="0097572F">
        <w:rPr>
          <w:sz w:val="28"/>
          <w:szCs w:val="28"/>
        </w:rPr>
        <w:t>analysis which type of food is more wastage and from where</w:t>
      </w:r>
      <w:r w:rsidR="001A2D52">
        <w:rPr>
          <w:sz w:val="28"/>
          <w:szCs w:val="28"/>
        </w:rPr>
        <w:t xml:space="preserve"> </w:t>
      </w:r>
      <w:r w:rsidRPr="0097572F">
        <w:rPr>
          <w:sz w:val="28"/>
          <w:szCs w:val="28"/>
        </w:rPr>
        <w:t xml:space="preserve">so it is beneficial for the future requirement. </w:t>
      </w:r>
    </w:p>
    <w:p w14:paraId="37B6C76E" w14:textId="1E1E9B24" w:rsidR="0097572F" w:rsidRDefault="0097572F" w:rsidP="0097572F">
      <w:pPr>
        <w:jc w:val="both"/>
        <w:rPr>
          <w:sz w:val="28"/>
          <w:szCs w:val="28"/>
        </w:rPr>
      </w:pPr>
      <w:r w:rsidRPr="0097572F">
        <w:rPr>
          <w:sz w:val="28"/>
          <w:szCs w:val="28"/>
        </w:rPr>
        <w:t>Secondly it is</w:t>
      </w:r>
      <w:r>
        <w:rPr>
          <w:sz w:val="28"/>
          <w:szCs w:val="28"/>
        </w:rPr>
        <w:t xml:space="preserve"> </w:t>
      </w:r>
      <w:r w:rsidRPr="0097572F">
        <w:rPr>
          <w:sz w:val="28"/>
          <w:szCs w:val="28"/>
        </w:rPr>
        <w:t>more important to shows the optimal distance between</w:t>
      </w:r>
      <w:r w:rsidR="001A2D52">
        <w:rPr>
          <w:sz w:val="28"/>
          <w:szCs w:val="28"/>
        </w:rPr>
        <w:t xml:space="preserve"> </w:t>
      </w:r>
      <w:r w:rsidRPr="0097572F">
        <w:rPr>
          <w:sz w:val="28"/>
          <w:szCs w:val="28"/>
        </w:rPr>
        <w:t>donor to charity and donor to needy.</w:t>
      </w:r>
    </w:p>
    <w:p w14:paraId="0B746B59" w14:textId="1B63DFDF" w:rsidR="0097572F" w:rsidRPr="0097572F" w:rsidRDefault="0097572F" w:rsidP="0097572F">
      <w:pPr>
        <w:jc w:val="both"/>
        <w:rPr>
          <w:sz w:val="28"/>
          <w:szCs w:val="28"/>
        </w:rPr>
      </w:pPr>
      <w:r w:rsidRPr="0097572F">
        <w:rPr>
          <w:sz w:val="28"/>
          <w:szCs w:val="28"/>
        </w:rPr>
        <w:t>Charity can contact to</w:t>
      </w:r>
      <w:r w:rsidR="001A2D52">
        <w:rPr>
          <w:sz w:val="28"/>
          <w:szCs w:val="28"/>
        </w:rPr>
        <w:t xml:space="preserve"> </w:t>
      </w:r>
      <w:r w:rsidRPr="0097572F">
        <w:rPr>
          <w:sz w:val="28"/>
          <w:szCs w:val="28"/>
        </w:rPr>
        <w:t>the donor and needy resp. and take responsibility for</w:t>
      </w:r>
    </w:p>
    <w:p w14:paraId="389114E9" w14:textId="0C46FCAB" w:rsidR="0097572F" w:rsidRDefault="0097572F" w:rsidP="0097572F">
      <w:pPr>
        <w:jc w:val="both"/>
        <w:rPr>
          <w:sz w:val="28"/>
          <w:szCs w:val="28"/>
        </w:rPr>
      </w:pPr>
      <w:r w:rsidRPr="0097572F">
        <w:rPr>
          <w:sz w:val="28"/>
          <w:szCs w:val="28"/>
        </w:rPr>
        <w:t>transportation and deliver to needy securely.</w:t>
      </w:r>
    </w:p>
    <w:p w14:paraId="59753A83" w14:textId="77777777" w:rsidR="0097572F" w:rsidRDefault="0097572F" w:rsidP="0097572F">
      <w:pPr>
        <w:jc w:val="both"/>
        <w:rPr>
          <w:sz w:val="28"/>
          <w:szCs w:val="28"/>
        </w:rPr>
      </w:pPr>
    </w:p>
    <w:p w14:paraId="588F750B" w14:textId="7AC84251" w:rsidR="0097572F" w:rsidRDefault="0097572F" w:rsidP="00836093">
      <w:pPr>
        <w:jc w:val="center"/>
        <w:rPr>
          <w:sz w:val="28"/>
          <w:szCs w:val="28"/>
        </w:rPr>
      </w:pPr>
      <w:r>
        <w:rPr>
          <w:noProof/>
          <w:sz w:val="28"/>
          <w:szCs w:val="28"/>
        </w:rPr>
        <w:drawing>
          <wp:inline distT="0" distB="0" distL="0" distR="0" wp14:anchorId="4E5F1693" wp14:editId="444088AE">
            <wp:extent cx="4813300" cy="4489450"/>
            <wp:effectExtent l="0" t="0" r="6350" b="6350"/>
            <wp:docPr id="139138349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813300" cy="4489450"/>
                    </a:xfrm>
                    <a:prstGeom prst="rect">
                      <a:avLst/>
                    </a:prstGeom>
                    <a:noFill/>
                    <a:ln>
                      <a:noFill/>
                    </a:ln>
                  </pic:spPr>
                </pic:pic>
              </a:graphicData>
            </a:graphic>
          </wp:inline>
        </w:drawing>
      </w:r>
    </w:p>
    <w:p w14:paraId="557C95CA" w14:textId="77777777" w:rsidR="0097572F" w:rsidRDefault="0097572F" w:rsidP="0097572F">
      <w:pPr>
        <w:jc w:val="both"/>
        <w:rPr>
          <w:sz w:val="28"/>
          <w:szCs w:val="28"/>
        </w:rPr>
      </w:pPr>
    </w:p>
    <w:p w14:paraId="0CE30F60" w14:textId="77777777" w:rsidR="00D548DD" w:rsidRDefault="00D548DD" w:rsidP="0097572F">
      <w:pPr>
        <w:jc w:val="both"/>
        <w:rPr>
          <w:sz w:val="28"/>
          <w:szCs w:val="28"/>
        </w:rPr>
      </w:pPr>
    </w:p>
    <w:p w14:paraId="6DF8EC0D" w14:textId="77777777" w:rsidR="00D548DD" w:rsidRDefault="00D548DD" w:rsidP="0097572F">
      <w:pPr>
        <w:jc w:val="both"/>
        <w:rPr>
          <w:sz w:val="28"/>
          <w:szCs w:val="28"/>
        </w:rPr>
      </w:pPr>
    </w:p>
    <w:p w14:paraId="566637D0" w14:textId="77777777" w:rsidR="00D548DD" w:rsidRDefault="00D548DD" w:rsidP="0097572F">
      <w:pPr>
        <w:jc w:val="both"/>
        <w:rPr>
          <w:sz w:val="28"/>
          <w:szCs w:val="28"/>
        </w:rPr>
      </w:pPr>
    </w:p>
    <w:p w14:paraId="17B1779B" w14:textId="77777777" w:rsidR="00D548DD" w:rsidRDefault="00D548DD" w:rsidP="0097572F">
      <w:pPr>
        <w:jc w:val="both"/>
        <w:rPr>
          <w:sz w:val="28"/>
          <w:szCs w:val="28"/>
        </w:rPr>
      </w:pPr>
    </w:p>
    <w:p w14:paraId="6DBD15B2" w14:textId="1F3AE5E7" w:rsidR="001A2D52" w:rsidRPr="00D548DD" w:rsidRDefault="00D548DD" w:rsidP="00D548DD">
      <w:pPr>
        <w:jc w:val="right"/>
        <w:rPr>
          <w:sz w:val="18"/>
          <w:szCs w:val="18"/>
        </w:rPr>
      </w:pPr>
      <w:r>
        <w:rPr>
          <w:sz w:val="18"/>
          <w:szCs w:val="18"/>
        </w:rPr>
        <w:t>11</w:t>
      </w:r>
    </w:p>
    <w:p w14:paraId="08189B27" w14:textId="77777777" w:rsidR="00836093" w:rsidRDefault="00836093" w:rsidP="0097572F">
      <w:pPr>
        <w:jc w:val="both"/>
        <w:rPr>
          <w:i/>
          <w:iCs/>
          <w:sz w:val="28"/>
          <w:szCs w:val="28"/>
        </w:rPr>
      </w:pPr>
    </w:p>
    <w:p w14:paraId="039D7F55" w14:textId="206970C9" w:rsidR="0097572F" w:rsidRPr="00836093" w:rsidRDefault="0097572F" w:rsidP="0097572F">
      <w:pPr>
        <w:jc w:val="both"/>
        <w:rPr>
          <w:i/>
          <w:iCs/>
          <w:sz w:val="28"/>
          <w:szCs w:val="28"/>
        </w:rPr>
      </w:pPr>
      <w:r w:rsidRPr="00836093">
        <w:rPr>
          <w:i/>
          <w:iCs/>
          <w:sz w:val="28"/>
          <w:szCs w:val="28"/>
        </w:rPr>
        <w:lastRenderedPageBreak/>
        <w:t>3.2 System Overview</w:t>
      </w:r>
    </w:p>
    <w:p w14:paraId="0D6755F5" w14:textId="7168C613" w:rsidR="0097572F" w:rsidRPr="0097572F" w:rsidRDefault="0097572F" w:rsidP="0097572F">
      <w:pPr>
        <w:jc w:val="both"/>
        <w:rPr>
          <w:sz w:val="28"/>
          <w:szCs w:val="28"/>
        </w:rPr>
      </w:pPr>
      <w:r w:rsidRPr="0097572F">
        <w:rPr>
          <w:sz w:val="28"/>
          <w:szCs w:val="28"/>
        </w:rPr>
        <w:t>The system architecture is divided into 3 parts, the</w:t>
      </w:r>
      <w:r w:rsidR="001A2D52">
        <w:rPr>
          <w:sz w:val="28"/>
          <w:szCs w:val="28"/>
        </w:rPr>
        <w:t xml:space="preserve"> </w:t>
      </w:r>
      <w:r w:rsidRPr="0097572F">
        <w:rPr>
          <w:sz w:val="28"/>
          <w:szCs w:val="28"/>
        </w:rPr>
        <w:t>development of the client side which is cross- platform</w:t>
      </w:r>
      <w:r w:rsidR="001A2D52">
        <w:rPr>
          <w:sz w:val="28"/>
          <w:szCs w:val="28"/>
        </w:rPr>
        <w:t xml:space="preserve">. </w:t>
      </w:r>
      <w:r w:rsidRPr="0097572F">
        <w:rPr>
          <w:sz w:val="28"/>
          <w:szCs w:val="28"/>
        </w:rPr>
        <w:t xml:space="preserve">Smartphone app which </w:t>
      </w:r>
      <w:proofErr w:type="gramStart"/>
      <w:r w:rsidRPr="0097572F">
        <w:rPr>
          <w:sz w:val="28"/>
          <w:szCs w:val="28"/>
        </w:rPr>
        <w:t>consist</w:t>
      </w:r>
      <w:proofErr w:type="gramEnd"/>
      <w:r w:rsidRPr="0097572F">
        <w:rPr>
          <w:sz w:val="28"/>
          <w:szCs w:val="28"/>
        </w:rPr>
        <w:t xml:space="preserve"> of by food donation part.</w:t>
      </w:r>
    </w:p>
    <w:p w14:paraId="7B04F245" w14:textId="2F66F49B" w:rsidR="0097572F" w:rsidRPr="0097572F" w:rsidRDefault="0097572F" w:rsidP="0097572F">
      <w:pPr>
        <w:jc w:val="both"/>
        <w:rPr>
          <w:sz w:val="28"/>
          <w:szCs w:val="28"/>
        </w:rPr>
      </w:pPr>
      <w:proofErr w:type="gramStart"/>
      <w:r w:rsidRPr="0097572F">
        <w:rPr>
          <w:sz w:val="28"/>
          <w:szCs w:val="28"/>
        </w:rPr>
        <w:t>Firstly</w:t>
      </w:r>
      <w:proofErr w:type="gramEnd"/>
      <w:r w:rsidRPr="0097572F">
        <w:rPr>
          <w:sz w:val="28"/>
          <w:szCs w:val="28"/>
        </w:rPr>
        <w:t xml:space="preserve"> they register and provide the information and submit.</w:t>
      </w:r>
      <w:r w:rsidR="001A2D52">
        <w:rPr>
          <w:sz w:val="28"/>
          <w:szCs w:val="28"/>
        </w:rPr>
        <w:t xml:space="preserve"> </w:t>
      </w:r>
      <w:r w:rsidRPr="0097572F">
        <w:rPr>
          <w:sz w:val="28"/>
          <w:szCs w:val="28"/>
        </w:rPr>
        <w:t>The Google web services used for getting the nearby search</w:t>
      </w:r>
      <w:r w:rsidR="001A2D52">
        <w:rPr>
          <w:sz w:val="28"/>
          <w:szCs w:val="28"/>
        </w:rPr>
        <w:t xml:space="preserve"> </w:t>
      </w:r>
      <w:r w:rsidRPr="0097572F">
        <w:rPr>
          <w:sz w:val="28"/>
          <w:szCs w:val="28"/>
        </w:rPr>
        <w:t>charities from the current location of donor in Smartphone</w:t>
      </w:r>
      <w:r w:rsidR="001A2D52">
        <w:rPr>
          <w:sz w:val="28"/>
          <w:szCs w:val="28"/>
        </w:rPr>
        <w:t xml:space="preserve"> </w:t>
      </w:r>
      <w:r w:rsidRPr="0097572F">
        <w:rPr>
          <w:sz w:val="28"/>
          <w:szCs w:val="28"/>
        </w:rPr>
        <w:t>app which provide mapping of the nearby charities on to the</w:t>
      </w:r>
    </w:p>
    <w:p w14:paraId="15940E2C" w14:textId="149F5C38" w:rsidR="0097572F" w:rsidRPr="0097572F" w:rsidRDefault="0097572F" w:rsidP="0097572F">
      <w:pPr>
        <w:jc w:val="both"/>
        <w:rPr>
          <w:sz w:val="28"/>
          <w:szCs w:val="28"/>
        </w:rPr>
      </w:pPr>
      <w:r w:rsidRPr="0097572F">
        <w:rPr>
          <w:sz w:val="28"/>
          <w:szCs w:val="28"/>
        </w:rPr>
        <w:t>Google mobile maps along with fetching required</w:t>
      </w:r>
      <w:r w:rsidR="001A2D52">
        <w:rPr>
          <w:sz w:val="28"/>
          <w:szCs w:val="28"/>
        </w:rPr>
        <w:t xml:space="preserve"> </w:t>
      </w:r>
      <w:r w:rsidRPr="0097572F">
        <w:rPr>
          <w:sz w:val="28"/>
          <w:szCs w:val="28"/>
        </w:rPr>
        <w:t>information that user wants at the time of donate food such</w:t>
      </w:r>
      <w:r w:rsidR="001A2D52">
        <w:rPr>
          <w:sz w:val="28"/>
          <w:szCs w:val="28"/>
        </w:rPr>
        <w:t xml:space="preserve"> </w:t>
      </w:r>
      <w:r w:rsidRPr="0097572F">
        <w:rPr>
          <w:sz w:val="28"/>
          <w:szCs w:val="28"/>
        </w:rPr>
        <w:t>as geo-location of place, mapping facility to see on to the</w:t>
      </w:r>
      <w:r w:rsidR="001A2D52">
        <w:rPr>
          <w:sz w:val="28"/>
          <w:szCs w:val="28"/>
        </w:rPr>
        <w:t xml:space="preserve"> </w:t>
      </w:r>
      <w:r w:rsidRPr="0097572F">
        <w:rPr>
          <w:sz w:val="28"/>
          <w:szCs w:val="28"/>
        </w:rPr>
        <w:t>Google maps. Different technologies</w:t>
      </w:r>
      <w:r w:rsidR="00836093">
        <w:rPr>
          <w:sz w:val="28"/>
          <w:szCs w:val="28"/>
        </w:rPr>
        <w:t xml:space="preserve"> </w:t>
      </w:r>
      <w:r w:rsidRPr="0097572F">
        <w:rPr>
          <w:sz w:val="28"/>
          <w:szCs w:val="28"/>
        </w:rPr>
        <w:t>used to make</w:t>
      </w:r>
      <w:r w:rsidR="001A2D52">
        <w:rPr>
          <w:sz w:val="28"/>
          <w:szCs w:val="28"/>
        </w:rPr>
        <w:t xml:space="preserve"> </w:t>
      </w:r>
      <w:r w:rsidRPr="0097572F">
        <w:rPr>
          <w:sz w:val="28"/>
          <w:szCs w:val="28"/>
        </w:rPr>
        <w:t xml:space="preserve">waste food application, those are </w:t>
      </w:r>
      <w:proofErr w:type="spellStart"/>
      <w:r w:rsidRPr="0097572F">
        <w:rPr>
          <w:sz w:val="28"/>
          <w:szCs w:val="28"/>
        </w:rPr>
        <w:t>JQuery</w:t>
      </w:r>
      <w:proofErr w:type="spellEnd"/>
      <w:r w:rsidRPr="0097572F">
        <w:rPr>
          <w:sz w:val="28"/>
          <w:szCs w:val="28"/>
        </w:rPr>
        <w:t>, PhoneGap</w:t>
      </w:r>
      <w:r w:rsidR="001A2D52">
        <w:rPr>
          <w:sz w:val="28"/>
          <w:szCs w:val="28"/>
        </w:rPr>
        <w:t xml:space="preserve"> </w:t>
      </w:r>
      <w:r w:rsidRPr="0097572F">
        <w:rPr>
          <w:sz w:val="28"/>
          <w:szCs w:val="28"/>
        </w:rPr>
        <w:t>(Apache Cordova), Html 5, JavaScript, CSS for the</w:t>
      </w:r>
      <w:r w:rsidR="001A2D52">
        <w:rPr>
          <w:sz w:val="28"/>
          <w:szCs w:val="28"/>
        </w:rPr>
        <w:t xml:space="preserve"> </w:t>
      </w:r>
      <w:r w:rsidRPr="0097572F">
        <w:rPr>
          <w:sz w:val="28"/>
          <w:szCs w:val="28"/>
        </w:rPr>
        <w:t xml:space="preserve">development of the </w:t>
      </w:r>
      <w:proofErr w:type="gramStart"/>
      <w:r w:rsidRPr="0097572F">
        <w:rPr>
          <w:sz w:val="28"/>
          <w:szCs w:val="28"/>
        </w:rPr>
        <w:t>client side</w:t>
      </w:r>
      <w:proofErr w:type="gramEnd"/>
      <w:r w:rsidRPr="0097572F">
        <w:rPr>
          <w:sz w:val="28"/>
          <w:szCs w:val="28"/>
        </w:rPr>
        <w:t xml:space="preserve"> waste food supply chain App.</w:t>
      </w:r>
    </w:p>
    <w:p w14:paraId="7AE2B414" w14:textId="239E2444" w:rsidR="0097572F" w:rsidRPr="0097572F" w:rsidRDefault="0097572F" w:rsidP="0097572F">
      <w:pPr>
        <w:jc w:val="both"/>
        <w:rPr>
          <w:sz w:val="28"/>
          <w:szCs w:val="28"/>
        </w:rPr>
      </w:pPr>
      <w:r w:rsidRPr="0097572F">
        <w:rPr>
          <w:sz w:val="28"/>
          <w:szCs w:val="28"/>
        </w:rPr>
        <w:t>Html5 provide great platform to developed cross- platform</w:t>
      </w:r>
      <w:r w:rsidR="001A2D52">
        <w:rPr>
          <w:sz w:val="28"/>
          <w:szCs w:val="28"/>
        </w:rPr>
        <w:t xml:space="preserve"> </w:t>
      </w:r>
      <w:r w:rsidRPr="0097572F">
        <w:rPr>
          <w:sz w:val="28"/>
          <w:szCs w:val="28"/>
        </w:rPr>
        <w:t>mobile applications by using PhoneGap technology. All</w:t>
      </w:r>
      <w:r w:rsidR="00711A9E">
        <w:rPr>
          <w:sz w:val="28"/>
          <w:szCs w:val="28"/>
        </w:rPr>
        <w:t xml:space="preserve"> </w:t>
      </w:r>
      <w:r w:rsidRPr="0097572F">
        <w:rPr>
          <w:sz w:val="28"/>
          <w:szCs w:val="28"/>
        </w:rPr>
        <w:t>platforms support Html5 so that we can make web</w:t>
      </w:r>
    </w:p>
    <w:p w14:paraId="4C1D093C" w14:textId="7B00A948" w:rsidR="001A2D52" w:rsidRDefault="0097572F" w:rsidP="0097572F">
      <w:pPr>
        <w:jc w:val="both"/>
        <w:rPr>
          <w:sz w:val="28"/>
          <w:szCs w:val="28"/>
        </w:rPr>
      </w:pPr>
      <w:r w:rsidRPr="0097572F">
        <w:rPr>
          <w:sz w:val="28"/>
          <w:szCs w:val="28"/>
        </w:rPr>
        <w:t>application as a mobile one. AJAX is used to connect client</w:t>
      </w:r>
      <w:r w:rsidR="00711A9E">
        <w:rPr>
          <w:sz w:val="28"/>
          <w:szCs w:val="28"/>
        </w:rPr>
        <w:t xml:space="preserve"> </w:t>
      </w:r>
      <w:r w:rsidRPr="0097572F">
        <w:rPr>
          <w:sz w:val="28"/>
          <w:szCs w:val="28"/>
        </w:rPr>
        <w:t>and server for storing database waste food supply chain</w:t>
      </w:r>
      <w:r w:rsidR="00711A9E">
        <w:rPr>
          <w:sz w:val="28"/>
          <w:szCs w:val="28"/>
        </w:rPr>
        <w:t xml:space="preserve"> </w:t>
      </w:r>
      <w:r w:rsidRPr="0097572F">
        <w:rPr>
          <w:sz w:val="28"/>
          <w:szCs w:val="28"/>
        </w:rPr>
        <w:t>using MYSQL server on server side along database with</w:t>
      </w:r>
      <w:r w:rsidR="00711A9E">
        <w:rPr>
          <w:sz w:val="28"/>
          <w:szCs w:val="28"/>
        </w:rPr>
        <w:t xml:space="preserve"> </w:t>
      </w:r>
      <w:r w:rsidRPr="0097572F">
        <w:rPr>
          <w:sz w:val="28"/>
          <w:szCs w:val="28"/>
        </w:rPr>
        <w:t>server scripting PHP. The haversine equation is used to</w:t>
      </w:r>
      <w:r w:rsidR="00836093">
        <w:rPr>
          <w:sz w:val="28"/>
          <w:szCs w:val="28"/>
        </w:rPr>
        <w:t xml:space="preserve"> </w:t>
      </w:r>
      <w:r w:rsidRPr="0097572F">
        <w:rPr>
          <w:sz w:val="28"/>
          <w:szCs w:val="28"/>
        </w:rPr>
        <w:t>compute the distance between donors to charities and donors</w:t>
      </w:r>
      <w:r w:rsidR="00836093">
        <w:rPr>
          <w:sz w:val="28"/>
          <w:szCs w:val="28"/>
        </w:rPr>
        <w:t xml:space="preserve"> </w:t>
      </w:r>
      <w:r w:rsidRPr="0097572F">
        <w:rPr>
          <w:sz w:val="28"/>
          <w:szCs w:val="28"/>
        </w:rPr>
        <w:t>to needy geo-location by using geo-coded address form</w:t>
      </w:r>
      <w:r w:rsidR="00711A9E">
        <w:rPr>
          <w:sz w:val="28"/>
          <w:szCs w:val="28"/>
        </w:rPr>
        <w:t xml:space="preserve"> </w:t>
      </w:r>
      <w:r w:rsidRPr="0097572F">
        <w:rPr>
          <w:sz w:val="28"/>
          <w:szCs w:val="28"/>
        </w:rPr>
        <w:t>donor search current address and provide all services under</w:t>
      </w:r>
      <w:r w:rsidR="00711A9E">
        <w:rPr>
          <w:sz w:val="28"/>
          <w:szCs w:val="28"/>
        </w:rPr>
        <w:t xml:space="preserve"> </w:t>
      </w:r>
      <w:r w:rsidRPr="0097572F">
        <w:rPr>
          <w:sz w:val="28"/>
          <w:szCs w:val="28"/>
        </w:rPr>
        <w:t>required distance. Integrated steps involved to design the</w:t>
      </w:r>
      <w:r w:rsidR="00711A9E">
        <w:rPr>
          <w:sz w:val="28"/>
          <w:szCs w:val="28"/>
        </w:rPr>
        <w:t xml:space="preserve"> </w:t>
      </w:r>
      <w:r w:rsidRPr="0097572F">
        <w:rPr>
          <w:sz w:val="28"/>
          <w:szCs w:val="28"/>
        </w:rPr>
        <w:t>system are as follows.</w:t>
      </w:r>
    </w:p>
    <w:p w14:paraId="1CAB45A5" w14:textId="77777777" w:rsidR="001A2D52" w:rsidRDefault="001A2D52" w:rsidP="0097572F">
      <w:pPr>
        <w:jc w:val="both"/>
        <w:rPr>
          <w:sz w:val="28"/>
          <w:szCs w:val="28"/>
        </w:rPr>
      </w:pPr>
    </w:p>
    <w:p w14:paraId="59B8B32F" w14:textId="12FCB9EB" w:rsidR="0097572F" w:rsidRPr="00836093" w:rsidRDefault="0097572F" w:rsidP="0097572F">
      <w:pPr>
        <w:jc w:val="both"/>
        <w:rPr>
          <w:i/>
          <w:iCs/>
          <w:sz w:val="28"/>
          <w:szCs w:val="28"/>
        </w:rPr>
      </w:pPr>
      <w:r w:rsidRPr="00836093">
        <w:rPr>
          <w:i/>
          <w:iCs/>
          <w:sz w:val="28"/>
          <w:szCs w:val="28"/>
        </w:rPr>
        <w:t>1) Smartphone User Interface:</w:t>
      </w:r>
    </w:p>
    <w:p w14:paraId="1DBEE519" w14:textId="047532CF" w:rsidR="0097572F" w:rsidRPr="0097572F" w:rsidRDefault="0097572F" w:rsidP="0097572F">
      <w:pPr>
        <w:jc w:val="both"/>
        <w:rPr>
          <w:sz w:val="28"/>
          <w:szCs w:val="28"/>
        </w:rPr>
      </w:pPr>
      <w:r w:rsidRPr="0097572F">
        <w:rPr>
          <w:sz w:val="28"/>
          <w:szCs w:val="28"/>
        </w:rPr>
        <w:t>Waste application consists of cross-platform PhoneGap app</w:t>
      </w:r>
    </w:p>
    <w:p w14:paraId="54311350" w14:textId="77777777" w:rsidR="00836093" w:rsidRDefault="0097572F" w:rsidP="0097572F">
      <w:pPr>
        <w:jc w:val="both"/>
        <w:rPr>
          <w:sz w:val="28"/>
          <w:szCs w:val="28"/>
        </w:rPr>
      </w:pPr>
      <w:r w:rsidRPr="0097572F">
        <w:rPr>
          <w:sz w:val="28"/>
          <w:szCs w:val="28"/>
        </w:rPr>
        <w:t>which can run in all major operating system such as</w:t>
      </w:r>
      <w:r w:rsidR="00D548DD">
        <w:rPr>
          <w:sz w:val="28"/>
          <w:szCs w:val="28"/>
        </w:rPr>
        <w:t xml:space="preserve"> </w:t>
      </w:r>
      <w:r w:rsidRPr="0097572F">
        <w:rPr>
          <w:sz w:val="28"/>
          <w:szCs w:val="28"/>
        </w:rPr>
        <w:t xml:space="preserve">Android, iPhone, Windows. </w:t>
      </w:r>
    </w:p>
    <w:p w14:paraId="667C0645" w14:textId="77777777" w:rsidR="00836093" w:rsidRDefault="0097572F" w:rsidP="0097572F">
      <w:pPr>
        <w:jc w:val="both"/>
        <w:rPr>
          <w:sz w:val="28"/>
          <w:szCs w:val="28"/>
        </w:rPr>
      </w:pPr>
      <w:r w:rsidRPr="0097572F">
        <w:rPr>
          <w:sz w:val="28"/>
          <w:szCs w:val="28"/>
        </w:rPr>
        <w:t>App consist of providing supply</w:t>
      </w:r>
      <w:r w:rsidR="00D548DD">
        <w:rPr>
          <w:sz w:val="28"/>
          <w:szCs w:val="28"/>
        </w:rPr>
        <w:t xml:space="preserve"> </w:t>
      </w:r>
      <w:r w:rsidRPr="0097572F">
        <w:rPr>
          <w:sz w:val="28"/>
          <w:szCs w:val="28"/>
        </w:rPr>
        <w:t>chain facility such as quantity of waste food. Web based</w:t>
      </w:r>
      <w:r w:rsidR="00836093">
        <w:rPr>
          <w:sz w:val="28"/>
          <w:szCs w:val="28"/>
        </w:rPr>
        <w:t xml:space="preserve"> </w:t>
      </w:r>
      <w:r w:rsidRPr="0097572F">
        <w:rPr>
          <w:sz w:val="28"/>
          <w:szCs w:val="28"/>
        </w:rPr>
        <w:t>services allowing quantity of waste food to be donated from</w:t>
      </w:r>
      <w:r w:rsidR="00D548DD">
        <w:rPr>
          <w:sz w:val="28"/>
          <w:szCs w:val="28"/>
        </w:rPr>
        <w:t xml:space="preserve"> </w:t>
      </w:r>
      <w:r w:rsidRPr="0097572F">
        <w:rPr>
          <w:sz w:val="28"/>
          <w:szCs w:val="28"/>
        </w:rPr>
        <w:t>the donor location (</w:t>
      </w:r>
      <w:proofErr w:type="spellStart"/>
      <w:r w:rsidRPr="0097572F">
        <w:rPr>
          <w:sz w:val="28"/>
          <w:szCs w:val="28"/>
        </w:rPr>
        <w:t>eg.</w:t>
      </w:r>
      <w:proofErr w:type="spellEnd"/>
      <w:r w:rsidRPr="0097572F">
        <w:rPr>
          <w:sz w:val="28"/>
          <w:szCs w:val="28"/>
        </w:rPr>
        <w:t xml:space="preserve"> Hotel, restaurant, wedding halls etc.)</w:t>
      </w:r>
      <w:r w:rsidR="00D548DD">
        <w:rPr>
          <w:sz w:val="28"/>
          <w:szCs w:val="28"/>
        </w:rPr>
        <w:t xml:space="preserve"> </w:t>
      </w:r>
      <w:r w:rsidRPr="0097572F">
        <w:rPr>
          <w:sz w:val="28"/>
          <w:szCs w:val="28"/>
        </w:rPr>
        <w:t>to</w:t>
      </w:r>
      <w:r w:rsidR="00711A9E">
        <w:rPr>
          <w:sz w:val="28"/>
          <w:szCs w:val="28"/>
        </w:rPr>
        <w:t xml:space="preserve"> </w:t>
      </w:r>
      <w:r w:rsidRPr="0097572F">
        <w:rPr>
          <w:sz w:val="28"/>
          <w:szCs w:val="28"/>
        </w:rPr>
        <w:t xml:space="preserve">charities. </w:t>
      </w:r>
    </w:p>
    <w:p w14:paraId="6AD1BF2B" w14:textId="77777777" w:rsidR="00836093" w:rsidRDefault="00711A9E" w:rsidP="0097572F">
      <w:pPr>
        <w:jc w:val="both"/>
        <w:rPr>
          <w:sz w:val="28"/>
          <w:szCs w:val="28"/>
        </w:rPr>
      </w:pPr>
      <w:r>
        <w:rPr>
          <w:sz w:val="28"/>
          <w:szCs w:val="28"/>
        </w:rPr>
        <w:t>L</w:t>
      </w:r>
      <w:r w:rsidR="0097572F" w:rsidRPr="0097572F">
        <w:rPr>
          <w:sz w:val="28"/>
          <w:szCs w:val="28"/>
        </w:rPr>
        <w:t>ocation based services search nearest</w:t>
      </w:r>
      <w:r w:rsidR="00D548DD">
        <w:rPr>
          <w:sz w:val="28"/>
          <w:szCs w:val="28"/>
        </w:rPr>
        <w:t xml:space="preserve"> </w:t>
      </w:r>
      <w:r w:rsidR="0097572F" w:rsidRPr="0097572F">
        <w:rPr>
          <w:sz w:val="28"/>
          <w:szCs w:val="28"/>
        </w:rPr>
        <w:t xml:space="preserve">charities from the donor’s location. </w:t>
      </w:r>
    </w:p>
    <w:p w14:paraId="7B57E40A" w14:textId="3F09821F" w:rsidR="0097572F" w:rsidRDefault="0097572F" w:rsidP="0097572F">
      <w:pPr>
        <w:jc w:val="both"/>
        <w:rPr>
          <w:sz w:val="28"/>
          <w:szCs w:val="28"/>
        </w:rPr>
      </w:pPr>
      <w:r w:rsidRPr="0097572F">
        <w:rPr>
          <w:sz w:val="28"/>
          <w:szCs w:val="28"/>
        </w:rPr>
        <w:t>Then Charities can</w:t>
      </w:r>
      <w:r w:rsidR="00D548DD">
        <w:rPr>
          <w:sz w:val="28"/>
          <w:szCs w:val="28"/>
        </w:rPr>
        <w:t xml:space="preserve"> </w:t>
      </w:r>
      <w:r w:rsidRPr="0097572F">
        <w:rPr>
          <w:sz w:val="28"/>
          <w:szCs w:val="28"/>
        </w:rPr>
        <w:t>easily find, secure and deliver food to those who need it.</w:t>
      </w:r>
    </w:p>
    <w:p w14:paraId="68BCEE9B" w14:textId="77777777" w:rsidR="001A2D52" w:rsidRDefault="001A2D52" w:rsidP="0097572F">
      <w:pPr>
        <w:jc w:val="both"/>
        <w:rPr>
          <w:sz w:val="28"/>
          <w:szCs w:val="28"/>
        </w:rPr>
      </w:pPr>
    </w:p>
    <w:p w14:paraId="216E2936" w14:textId="77777777" w:rsidR="001A2D52" w:rsidRDefault="001A2D52" w:rsidP="0097572F">
      <w:pPr>
        <w:jc w:val="both"/>
        <w:rPr>
          <w:sz w:val="28"/>
          <w:szCs w:val="28"/>
        </w:rPr>
      </w:pPr>
    </w:p>
    <w:p w14:paraId="41C68A42" w14:textId="77777777" w:rsidR="00D548DD" w:rsidRDefault="00D548DD" w:rsidP="0097572F">
      <w:pPr>
        <w:jc w:val="both"/>
        <w:rPr>
          <w:sz w:val="28"/>
          <w:szCs w:val="28"/>
        </w:rPr>
      </w:pPr>
    </w:p>
    <w:p w14:paraId="00A8CD75" w14:textId="77777777" w:rsidR="00D548DD" w:rsidRDefault="00D548DD" w:rsidP="0097572F">
      <w:pPr>
        <w:jc w:val="both"/>
        <w:rPr>
          <w:sz w:val="28"/>
          <w:szCs w:val="28"/>
        </w:rPr>
      </w:pPr>
    </w:p>
    <w:p w14:paraId="070027D0" w14:textId="77777777" w:rsidR="00D548DD" w:rsidRDefault="00D548DD" w:rsidP="0097572F">
      <w:pPr>
        <w:jc w:val="both"/>
        <w:rPr>
          <w:sz w:val="28"/>
          <w:szCs w:val="28"/>
        </w:rPr>
      </w:pPr>
    </w:p>
    <w:p w14:paraId="3038E7DE" w14:textId="77777777" w:rsidR="00D548DD" w:rsidRDefault="00D548DD" w:rsidP="0097572F">
      <w:pPr>
        <w:jc w:val="both"/>
        <w:rPr>
          <w:sz w:val="28"/>
          <w:szCs w:val="28"/>
        </w:rPr>
      </w:pPr>
    </w:p>
    <w:p w14:paraId="0BF16D8F" w14:textId="77777777" w:rsidR="00D548DD" w:rsidRDefault="00D548DD" w:rsidP="0097572F">
      <w:pPr>
        <w:jc w:val="both"/>
        <w:rPr>
          <w:sz w:val="28"/>
          <w:szCs w:val="28"/>
        </w:rPr>
      </w:pPr>
    </w:p>
    <w:p w14:paraId="35A1AF9B" w14:textId="1AEE1768" w:rsidR="00D548DD" w:rsidRPr="00D548DD" w:rsidRDefault="00D548DD" w:rsidP="00D548DD">
      <w:pPr>
        <w:jc w:val="right"/>
        <w:rPr>
          <w:sz w:val="18"/>
          <w:szCs w:val="18"/>
        </w:rPr>
      </w:pPr>
      <w:r>
        <w:rPr>
          <w:sz w:val="18"/>
          <w:szCs w:val="18"/>
        </w:rPr>
        <w:t>12</w:t>
      </w:r>
    </w:p>
    <w:p w14:paraId="37DB9CD5" w14:textId="2EC202AE" w:rsidR="001A2D52" w:rsidRDefault="001A2D52" w:rsidP="0097572F">
      <w:pPr>
        <w:jc w:val="both"/>
        <w:rPr>
          <w:sz w:val="28"/>
          <w:szCs w:val="28"/>
        </w:rPr>
      </w:pPr>
      <w:r>
        <w:rPr>
          <w:noProof/>
          <w:sz w:val="28"/>
          <w:szCs w:val="28"/>
        </w:rPr>
        <w:lastRenderedPageBreak/>
        <w:drawing>
          <wp:inline distT="0" distB="0" distL="0" distR="0" wp14:anchorId="5BD595C0" wp14:editId="50D5A259">
            <wp:extent cx="5480050" cy="4241800"/>
            <wp:effectExtent l="0" t="0" r="6350" b="6350"/>
            <wp:docPr id="14548726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80050" cy="4241800"/>
                    </a:xfrm>
                    <a:prstGeom prst="rect">
                      <a:avLst/>
                    </a:prstGeom>
                    <a:noFill/>
                    <a:ln>
                      <a:noFill/>
                    </a:ln>
                  </pic:spPr>
                </pic:pic>
              </a:graphicData>
            </a:graphic>
          </wp:inline>
        </w:drawing>
      </w:r>
    </w:p>
    <w:p w14:paraId="005B8C97" w14:textId="77777777" w:rsidR="001A2D52" w:rsidRDefault="001A2D52" w:rsidP="0097572F">
      <w:pPr>
        <w:jc w:val="both"/>
        <w:rPr>
          <w:sz w:val="28"/>
          <w:szCs w:val="28"/>
        </w:rPr>
      </w:pPr>
    </w:p>
    <w:p w14:paraId="14EB710A" w14:textId="77777777" w:rsidR="001A2D52" w:rsidRPr="00836093" w:rsidRDefault="001A2D52" w:rsidP="0097572F">
      <w:pPr>
        <w:jc w:val="both"/>
        <w:rPr>
          <w:i/>
          <w:iCs/>
          <w:sz w:val="28"/>
          <w:szCs w:val="28"/>
        </w:rPr>
      </w:pPr>
    </w:p>
    <w:p w14:paraId="2CF6EC57" w14:textId="77777777" w:rsidR="001A2D52" w:rsidRPr="00836093" w:rsidRDefault="001A2D52" w:rsidP="001A2D52">
      <w:pPr>
        <w:jc w:val="both"/>
        <w:rPr>
          <w:i/>
          <w:iCs/>
          <w:sz w:val="28"/>
          <w:szCs w:val="28"/>
        </w:rPr>
      </w:pPr>
      <w:r w:rsidRPr="00836093">
        <w:rPr>
          <w:i/>
          <w:iCs/>
          <w:sz w:val="28"/>
          <w:szCs w:val="28"/>
        </w:rPr>
        <w:t xml:space="preserve">2) Configuration of Map on Device using Google Web </w:t>
      </w:r>
    </w:p>
    <w:p w14:paraId="1B8CA765" w14:textId="4B020AD2" w:rsidR="001A2D52" w:rsidRDefault="001A2D52" w:rsidP="001A2D52">
      <w:pPr>
        <w:jc w:val="both"/>
        <w:rPr>
          <w:sz w:val="28"/>
          <w:szCs w:val="28"/>
        </w:rPr>
      </w:pPr>
      <w:r w:rsidRPr="001A2D52">
        <w:rPr>
          <w:sz w:val="28"/>
          <w:szCs w:val="28"/>
        </w:rPr>
        <w:t>Services: To use nearest location Google facility on to the Smartphone, we register onto the Google console, which provide different web services such as for used Google maps on to the mobile we need to generate server-key from console and used onto the device. To display maps onto the device we need to use Google maps followed by key and type of quantity of food charity wants too used.</w:t>
      </w:r>
    </w:p>
    <w:p w14:paraId="2BE81431" w14:textId="77777777" w:rsidR="001A2D52" w:rsidRPr="00836093" w:rsidRDefault="001A2D52" w:rsidP="001A2D52">
      <w:pPr>
        <w:jc w:val="both"/>
        <w:rPr>
          <w:i/>
          <w:iCs/>
          <w:sz w:val="28"/>
          <w:szCs w:val="28"/>
        </w:rPr>
      </w:pPr>
      <w:r w:rsidRPr="00836093">
        <w:rPr>
          <w:i/>
          <w:iCs/>
          <w:sz w:val="28"/>
          <w:szCs w:val="28"/>
        </w:rPr>
        <w:t xml:space="preserve">3) Build Web Server: </w:t>
      </w:r>
    </w:p>
    <w:p w14:paraId="13A96AEE" w14:textId="6DB1C0DC" w:rsidR="001A2D52" w:rsidRPr="001A2D52" w:rsidRDefault="001A2D52" w:rsidP="001A2D52">
      <w:pPr>
        <w:jc w:val="both"/>
        <w:rPr>
          <w:sz w:val="28"/>
          <w:szCs w:val="28"/>
        </w:rPr>
      </w:pPr>
      <w:r w:rsidRPr="001A2D52">
        <w:rPr>
          <w:sz w:val="28"/>
          <w:szCs w:val="28"/>
        </w:rPr>
        <w:t xml:space="preserve">The PHP and MYSQL are used to design the web application server which is used to display all the donor information are registered and submit to the charity. Web </w:t>
      </w:r>
    </w:p>
    <w:p w14:paraId="785781AA" w14:textId="11E92736" w:rsidR="001A2D52" w:rsidRPr="001A2D52" w:rsidRDefault="001A2D52" w:rsidP="001A2D52">
      <w:pPr>
        <w:jc w:val="both"/>
        <w:rPr>
          <w:sz w:val="28"/>
          <w:szCs w:val="28"/>
        </w:rPr>
      </w:pPr>
      <w:r w:rsidRPr="001A2D52">
        <w:rPr>
          <w:sz w:val="28"/>
          <w:szCs w:val="28"/>
        </w:rPr>
        <w:t xml:space="preserve">mapping Facility (WMS) is used to point all charities from the Google maps web services and GIS </w:t>
      </w:r>
      <w:proofErr w:type="gramStart"/>
      <w:r w:rsidRPr="001A2D52">
        <w:rPr>
          <w:sz w:val="28"/>
          <w:szCs w:val="28"/>
        </w:rPr>
        <w:t>location based</w:t>
      </w:r>
      <w:proofErr w:type="gramEnd"/>
      <w:r w:rsidRPr="001A2D52">
        <w:rPr>
          <w:sz w:val="28"/>
          <w:szCs w:val="28"/>
        </w:rPr>
        <w:t xml:space="preserve"> services are for displaying addresses from client position onto the maps. </w:t>
      </w:r>
    </w:p>
    <w:p w14:paraId="66D4CFE8" w14:textId="77777777" w:rsidR="00D548DD" w:rsidRDefault="00D548DD" w:rsidP="001A2D52">
      <w:pPr>
        <w:jc w:val="both"/>
        <w:rPr>
          <w:sz w:val="28"/>
          <w:szCs w:val="28"/>
        </w:rPr>
      </w:pPr>
    </w:p>
    <w:p w14:paraId="581FFF68" w14:textId="77777777" w:rsidR="00D548DD" w:rsidRDefault="00D548DD" w:rsidP="001A2D52">
      <w:pPr>
        <w:jc w:val="both"/>
        <w:rPr>
          <w:sz w:val="28"/>
          <w:szCs w:val="28"/>
        </w:rPr>
      </w:pPr>
    </w:p>
    <w:p w14:paraId="3FA5804E" w14:textId="77777777" w:rsidR="00D548DD" w:rsidRDefault="00D548DD" w:rsidP="001A2D52">
      <w:pPr>
        <w:jc w:val="both"/>
        <w:rPr>
          <w:sz w:val="28"/>
          <w:szCs w:val="28"/>
        </w:rPr>
      </w:pPr>
    </w:p>
    <w:p w14:paraId="3C95786E" w14:textId="29416FB6" w:rsidR="00D548DD" w:rsidRPr="00D548DD" w:rsidRDefault="00D548DD" w:rsidP="00D548DD">
      <w:pPr>
        <w:jc w:val="right"/>
        <w:rPr>
          <w:sz w:val="18"/>
          <w:szCs w:val="18"/>
        </w:rPr>
      </w:pPr>
      <w:r>
        <w:rPr>
          <w:sz w:val="18"/>
          <w:szCs w:val="18"/>
        </w:rPr>
        <w:t>13</w:t>
      </w:r>
    </w:p>
    <w:p w14:paraId="5016425B" w14:textId="4B37F3EC" w:rsidR="001A2D52" w:rsidRPr="00836093" w:rsidRDefault="001A2D52" w:rsidP="001A2D52">
      <w:pPr>
        <w:jc w:val="both"/>
        <w:rPr>
          <w:i/>
          <w:iCs/>
          <w:sz w:val="28"/>
          <w:szCs w:val="28"/>
        </w:rPr>
      </w:pPr>
      <w:r w:rsidRPr="00836093">
        <w:rPr>
          <w:i/>
          <w:iCs/>
          <w:sz w:val="28"/>
          <w:szCs w:val="28"/>
        </w:rPr>
        <w:lastRenderedPageBreak/>
        <w:t xml:space="preserve">4) Build Client-Server Intermediate: </w:t>
      </w:r>
    </w:p>
    <w:p w14:paraId="4A86F8AC" w14:textId="16565110" w:rsidR="001A2D52" w:rsidRPr="001A2D52" w:rsidRDefault="001A2D52" w:rsidP="001A2D52">
      <w:pPr>
        <w:jc w:val="both"/>
        <w:rPr>
          <w:sz w:val="28"/>
          <w:szCs w:val="28"/>
        </w:rPr>
      </w:pPr>
      <w:r w:rsidRPr="001A2D52">
        <w:rPr>
          <w:sz w:val="28"/>
          <w:szCs w:val="28"/>
        </w:rPr>
        <w:t>JSON (JavaScript Object notation) is an insubstantial data exchange format along with AJAX request helps to make web service connection in between client and server</w:t>
      </w:r>
      <w:r>
        <w:rPr>
          <w:sz w:val="28"/>
          <w:szCs w:val="28"/>
        </w:rPr>
        <w:t xml:space="preserve">. </w:t>
      </w:r>
      <w:r w:rsidRPr="001A2D52">
        <w:rPr>
          <w:sz w:val="28"/>
          <w:szCs w:val="28"/>
        </w:rPr>
        <w:t xml:space="preserve">After the requirement is completed, the charity volunteer </w:t>
      </w:r>
    </w:p>
    <w:p w14:paraId="36FECB6E" w14:textId="77777777" w:rsidR="001A2D52" w:rsidRPr="001A2D52" w:rsidRDefault="001A2D52" w:rsidP="001A2D52">
      <w:pPr>
        <w:jc w:val="both"/>
        <w:rPr>
          <w:sz w:val="28"/>
          <w:szCs w:val="28"/>
        </w:rPr>
      </w:pPr>
      <w:r w:rsidRPr="001A2D52">
        <w:rPr>
          <w:sz w:val="28"/>
          <w:szCs w:val="28"/>
        </w:rPr>
        <w:t xml:space="preserve">have been visited in place of donor person and deliver food </w:t>
      </w:r>
    </w:p>
    <w:p w14:paraId="67CF18D8" w14:textId="77777777" w:rsidR="001A2D52" w:rsidRPr="001A2D52" w:rsidRDefault="001A2D52" w:rsidP="001A2D52">
      <w:pPr>
        <w:jc w:val="both"/>
        <w:rPr>
          <w:sz w:val="28"/>
          <w:szCs w:val="28"/>
        </w:rPr>
      </w:pPr>
      <w:r w:rsidRPr="001A2D52">
        <w:rPr>
          <w:sz w:val="28"/>
          <w:szCs w:val="28"/>
        </w:rPr>
        <w:t xml:space="preserve">to needy. </w:t>
      </w:r>
    </w:p>
    <w:p w14:paraId="0EF9072A" w14:textId="77777777" w:rsidR="001A2D52" w:rsidRPr="00836093" w:rsidRDefault="001A2D52" w:rsidP="001A2D52">
      <w:pPr>
        <w:jc w:val="both"/>
        <w:rPr>
          <w:i/>
          <w:iCs/>
          <w:sz w:val="28"/>
          <w:szCs w:val="28"/>
        </w:rPr>
      </w:pPr>
      <w:r w:rsidRPr="00836093">
        <w:rPr>
          <w:i/>
          <w:iCs/>
          <w:sz w:val="28"/>
          <w:szCs w:val="28"/>
        </w:rPr>
        <w:t xml:space="preserve">3.3 Technologies Used </w:t>
      </w:r>
    </w:p>
    <w:p w14:paraId="3446A0E7" w14:textId="10062975" w:rsidR="001A2D52" w:rsidRPr="001A2D52" w:rsidRDefault="001A2D52" w:rsidP="001A2D52">
      <w:pPr>
        <w:jc w:val="both"/>
        <w:rPr>
          <w:sz w:val="28"/>
          <w:szCs w:val="28"/>
        </w:rPr>
      </w:pPr>
      <w:r w:rsidRPr="001A2D52">
        <w:rPr>
          <w:sz w:val="28"/>
          <w:szCs w:val="28"/>
        </w:rPr>
        <w:t xml:space="preserve">It is important to remember that some technologies are present </w:t>
      </w:r>
    </w:p>
    <w:p w14:paraId="466D9001" w14:textId="56E01CD3" w:rsidR="001A2D52" w:rsidRPr="001A2D52" w:rsidRDefault="001A2D52" w:rsidP="001A2D52">
      <w:pPr>
        <w:jc w:val="both"/>
        <w:rPr>
          <w:sz w:val="28"/>
          <w:szCs w:val="28"/>
        </w:rPr>
      </w:pPr>
      <w:r w:rsidRPr="001A2D52">
        <w:rPr>
          <w:sz w:val="28"/>
          <w:szCs w:val="28"/>
        </w:rPr>
        <w:t>only in the client (PhoneGap, SQLite,</w:t>
      </w:r>
      <w:r>
        <w:rPr>
          <w:sz w:val="28"/>
          <w:szCs w:val="28"/>
        </w:rPr>
        <w:t xml:space="preserve"> </w:t>
      </w:r>
      <w:proofErr w:type="spellStart"/>
      <w:r w:rsidRPr="001A2D52">
        <w:rPr>
          <w:sz w:val="28"/>
          <w:szCs w:val="28"/>
        </w:rPr>
        <w:t>JQueryMobile</w:t>
      </w:r>
      <w:proofErr w:type="spellEnd"/>
      <w:r w:rsidRPr="001A2D52">
        <w:rPr>
          <w:sz w:val="28"/>
          <w:szCs w:val="28"/>
        </w:rPr>
        <w:t xml:space="preserve">), some only in the server </w:t>
      </w:r>
    </w:p>
    <w:p w14:paraId="2D03A85B" w14:textId="743A54FF" w:rsidR="001A2D52" w:rsidRPr="00CB5D92" w:rsidRDefault="001A2D52" w:rsidP="001A2D52">
      <w:pPr>
        <w:jc w:val="both"/>
        <w:rPr>
          <w:sz w:val="28"/>
          <w:szCs w:val="28"/>
        </w:rPr>
      </w:pPr>
      <w:r w:rsidRPr="001A2D52">
        <w:rPr>
          <w:sz w:val="28"/>
          <w:szCs w:val="28"/>
        </w:rPr>
        <w:t>(</w:t>
      </w:r>
      <w:proofErr w:type="gramStart"/>
      <w:r w:rsidRPr="001A2D52">
        <w:rPr>
          <w:sz w:val="28"/>
          <w:szCs w:val="28"/>
        </w:rPr>
        <w:t>PHP,MYSQL</w:t>
      </w:r>
      <w:proofErr w:type="gramEnd"/>
      <w:r w:rsidRPr="001A2D52">
        <w:rPr>
          <w:sz w:val="28"/>
          <w:szCs w:val="28"/>
        </w:rPr>
        <w:t>) and some are found on both (JSON).</w:t>
      </w:r>
    </w:p>
    <w:p w14:paraId="1F2A8FF0" w14:textId="77777777" w:rsidR="00B95536" w:rsidRDefault="00B95536" w:rsidP="00DC4A59">
      <w:pPr>
        <w:rPr>
          <w:i/>
          <w:iCs/>
          <w:sz w:val="28"/>
          <w:szCs w:val="28"/>
        </w:rPr>
      </w:pPr>
    </w:p>
    <w:p w14:paraId="7E32A253" w14:textId="625AE880" w:rsidR="00DC4A59" w:rsidRPr="00711A9E" w:rsidRDefault="00DC4A59" w:rsidP="00711A9E">
      <w:pPr>
        <w:rPr>
          <w:sz w:val="18"/>
          <w:szCs w:val="18"/>
        </w:rPr>
      </w:pPr>
      <w:r w:rsidRPr="00DC4A59">
        <w:rPr>
          <w:i/>
          <w:iCs/>
          <w:sz w:val="28"/>
          <w:szCs w:val="28"/>
        </w:rPr>
        <w:t>Front-end Interfac</w:t>
      </w:r>
      <w:r w:rsidR="00B14192">
        <w:rPr>
          <w:i/>
          <w:iCs/>
          <w:sz w:val="28"/>
          <w:szCs w:val="28"/>
        </w:rPr>
        <w:t>e will handle:</w:t>
      </w:r>
    </w:p>
    <w:p w14:paraId="482A38B5" w14:textId="77777777" w:rsidR="00B95536" w:rsidRPr="00B95536" w:rsidRDefault="00B95536" w:rsidP="00B95536">
      <w:pPr>
        <w:jc w:val="center"/>
        <w:rPr>
          <w:sz w:val="18"/>
          <w:szCs w:val="18"/>
        </w:rPr>
      </w:pPr>
    </w:p>
    <w:p w14:paraId="0FF44F91" w14:textId="14B1E8F0" w:rsidR="00DC4A59" w:rsidRPr="00DC4A59" w:rsidRDefault="00DC4A59" w:rsidP="00DC4A59">
      <w:pPr>
        <w:pStyle w:val="ListParagraph"/>
        <w:numPr>
          <w:ilvl w:val="0"/>
          <w:numId w:val="3"/>
        </w:numPr>
        <w:rPr>
          <w:sz w:val="28"/>
          <w:szCs w:val="28"/>
        </w:rPr>
      </w:pPr>
      <w:r w:rsidRPr="00DC4A59">
        <w:rPr>
          <w:sz w:val="28"/>
          <w:szCs w:val="28"/>
        </w:rPr>
        <w:t>Restaurant Users: Upload surplus food details, schedule pickups, track donation status, view impact metrics, and manage profiles.</w:t>
      </w:r>
    </w:p>
    <w:p w14:paraId="69F39C7E" w14:textId="5C9DDAF8" w:rsidR="00DC4A59" w:rsidRPr="00DC4A59" w:rsidRDefault="00DC4A59" w:rsidP="00DC4A59">
      <w:pPr>
        <w:pStyle w:val="ListParagraph"/>
        <w:numPr>
          <w:ilvl w:val="0"/>
          <w:numId w:val="3"/>
        </w:numPr>
        <w:rPr>
          <w:sz w:val="28"/>
          <w:szCs w:val="28"/>
        </w:rPr>
      </w:pPr>
      <w:r w:rsidRPr="00DC4A59">
        <w:rPr>
          <w:sz w:val="28"/>
          <w:szCs w:val="28"/>
        </w:rPr>
        <w:t>Charities: Search donations, communicate with donors, provide feedback, and request specific types of food when needed.</w:t>
      </w:r>
    </w:p>
    <w:p w14:paraId="41C776C0" w14:textId="77777777" w:rsidR="00DC4A59" w:rsidRDefault="00DC4A59" w:rsidP="00DC4A59">
      <w:pPr>
        <w:pStyle w:val="ListParagraph"/>
        <w:numPr>
          <w:ilvl w:val="0"/>
          <w:numId w:val="3"/>
        </w:numPr>
        <w:rPr>
          <w:sz w:val="28"/>
          <w:szCs w:val="28"/>
        </w:rPr>
      </w:pPr>
      <w:r w:rsidRPr="00DC4A59">
        <w:rPr>
          <w:sz w:val="28"/>
          <w:szCs w:val="28"/>
        </w:rPr>
        <w:t>Admins: Monitor and manage donations, users, and system data, resolve disputes, and generate system-wide performance insights.</w:t>
      </w:r>
    </w:p>
    <w:p w14:paraId="4320282A" w14:textId="77777777" w:rsidR="00E8531D" w:rsidRDefault="00E8531D" w:rsidP="00E8531D">
      <w:pPr>
        <w:rPr>
          <w:sz w:val="28"/>
          <w:szCs w:val="28"/>
        </w:rPr>
      </w:pPr>
    </w:p>
    <w:p w14:paraId="1C236996" w14:textId="205B5228" w:rsidR="00DC4A59" w:rsidRDefault="00E8531D" w:rsidP="00836093">
      <w:pPr>
        <w:jc w:val="center"/>
        <w:rPr>
          <w:sz w:val="28"/>
          <w:szCs w:val="28"/>
        </w:rPr>
      </w:pPr>
      <w:r>
        <w:rPr>
          <w:noProof/>
          <w:sz w:val="28"/>
          <w:szCs w:val="28"/>
        </w:rPr>
        <w:drawing>
          <wp:inline distT="0" distB="0" distL="0" distR="0" wp14:anchorId="40C2AE38" wp14:editId="30B68B85">
            <wp:extent cx="4572000" cy="3009900"/>
            <wp:effectExtent l="0" t="0" r="0" b="0"/>
            <wp:docPr id="36486695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572000" cy="3009900"/>
                    </a:xfrm>
                    <a:prstGeom prst="rect">
                      <a:avLst/>
                    </a:prstGeom>
                    <a:noFill/>
                    <a:ln>
                      <a:noFill/>
                    </a:ln>
                  </pic:spPr>
                </pic:pic>
              </a:graphicData>
            </a:graphic>
          </wp:inline>
        </w:drawing>
      </w:r>
    </w:p>
    <w:p w14:paraId="3AD42FA1" w14:textId="450937DA" w:rsidR="002A2908" w:rsidRDefault="002A2908" w:rsidP="0006178A">
      <w:pPr>
        <w:jc w:val="right"/>
        <w:rPr>
          <w:sz w:val="18"/>
          <w:szCs w:val="18"/>
        </w:rPr>
      </w:pPr>
    </w:p>
    <w:p w14:paraId="333DFE07" w14:textId="70C35D68" w:rsidR="004602A6" w:rsidRPr="00711A9E" w:rsidRDefault="00D548DD" w:rsidP="00D548DD">
      <w:pPr>
        <w:jc w:val="right"/>
        <w:rPr>
          <w:sz w:val="18"/>
          <w:szCs w:val="18"/>
        </w:rPr>
      </w:pPr>
      <w:r>
        <w:rPr>
          <w:sz w:val="18"/>
          <w:szCs w:val="18"/>
        </w:rPr>
        <w:t>14</w:t>
      </w:r>
    </w:p>
    <w:p w14:paraId="189F41AB" w14:textId="77777777" w:rsidR="00836093" w:rsidRDefault="00836093" w:rsidP="00DC4A59">
      <w:pPr>
        <w:rPr>
          <w:i/>
          <w:iCs/>
          <w:sz w:val="28"/>
          <w:szCs w:val="28"/>
        </w:rPr>
      </w:pPr>
    </w:p>
    <w:p w14:paraId="13C15D35" w14:textId="77777777" w:rsidR="00836093" w:rsidRDefault="00836093" w:rsidP="00DC4A59">
      <w:pPr>
        <w:rPr>
          <w:i/>
          <w:iCs/>
          <w:sz w:val="28"/>
          <w:szCs w:val="28"/>
        </w:rPr>
      </w:pPr>
    </w:p>
    <w:p w14:paraId="2BDFB510" w14:textId="77777777" w:rsidR="00836093" w:rsidRDefault="00836093" w:rsidP="00DC4A59">
      <w:pPr>
        <w:rPr>
          <w:i/>
          <w:iCs/>
          <w:sz w:val="28"/>
          <w:szCs w:val="28"/>
        </w:rPr>
      </w:pPr>
    </w:p>
    <w:p w14:paraId="44A332A0" w14:textId="7C217DB0" w:rsidR="00DC4A59" w:rsidRPr="00DC4A59" w:rsidRDefault="00DC4A59" w:rsidP="00DC4A59">
      <w:pPr>
        <w:rPr>
          <w:i/>
          <w:iCs/>
          <w:sz w:val="28"/>
          <w:szCs w:val="28"/>
        </w:rPr>
      </w:pPr>
      <w:r w:rsidRPr="00DC4A59">
        <w:rPr>
          <w:i/>
          <w:iCs/>
          <w:sz w:val="28"/>
          <w:szCs w:val="28"/>
        </w:rPr>
        <w:lastRenderedPageBreak/>
        <w:t>Features include:</w:t>
      </w:r>
    </w:p>
    <w:p w14:paraId="1D74F875" w14:textId="41326C79" w:rsidR="00DC4A59" w:rsidRPr="00DC4A59" w:rsidRDefault="00DC4A59" w:rsidP="00DC4A59">
      <w:pPr>
        <w:pStyle w:val="ListParagraph"/>
        <w:numPr>
          <w:ilvl w:val="0"/>
          <w:numId w:val="2"/>
        </w:numPr>
        <w:rPr>
          <w:sz w:val="28"/>
          <w:szCs w:val="28"/>
        </w:rPr>
      </w:pPr>
      <w:r w:rsidRPr="00DC4A59">
        <w:rPr>
          <w:sz w:val="28"/>
          <w:szCs w:val="28"/>
        </w:rPr>
        <w:t>Intuitive dashboards tailored for each stakeholder group.</w:t>
      </w:r>
    </w:p>
    <w:p w14:paraId="762392C0" w14:textId="46783D91" w:rsidR="00DC4A59" w:rsidRPr="00DC4A59" w:rsidRDefault="00DC4A59" w:rsidP="00DC4A59">
      <w:pPr>
        <w:pStyle w:val="ListParagraph"/>
        <w:numPr>
          <w:ilvl w:val="0"/>
          <w:numId w:val="2"/>
        </w:numPr>
        <w:rPr>
          <w:sz w:val="28"/>
          <w:szCs w:val="28"/>
        </w:rPr>
      </w:pPr>
      <w:r w:rsidRPr="00DC4A59">
        <w:rPr>
          <w:sz w:val="28"/>
          <w:szCs w:val="28"/>
        </w:rPr>
        <w:t>Advanced search and filtering capabilities for food items, including geolocation-based searches.</w:t>
      </w:r>
    </w:p>
    <w:p w14:paraId="1BEF7C72" w14:textId="0DDEB4D4" w:rsidR="00DC4A59" w:rsidRPr="00DC4A59" w:rsidRDefault="00DC4A59" w:rsidP="00DC4A59">
      <w:pPr>
        <w:pStyle w:val="ListParagraph"/>
        <w:numPr>
          <w:ilvl w:val="0"/>
          <w:numId w:val="2"/>
        </w:numPr>
        <w:rPr>
          <w:sz w:val="28"/>
          <w:szCs w:val="28"/>
        </w:rPr>
      </w:pPr>
      <w:r w:rsidRPr="00DC4A59">
        <w:rPr>
          <w:sz w:val="28"/>
          <w:szCs w:val="28"/>
        </w:rPr>
        <w:t>Interactive calendar for scheduling pickups/deliveries with color-coded status indicators.</w:t>
      </w:r>
    </w:p>
    <w:p w14:paraId="25C8B806" w14:textId="33CBD1A1" w:rsidR="00DC4A59" w:rsidRPr="00DC4A59" w:rsidRDefault="00DC4A59" w:rsidP="00DC4A59">
      <w:pPr>
        <w:pStyle w:val="ListParagraph"/>
        <w:numPr>
          <w:ilvl w:val="0"/>
          <w:numId w:val="2"/>
        </w:numPr>
        <w:rPr>
          <w:sz w:val="28"/>
          <w:szCs w:val="28"/>
        </w:rPr>
      </w:pPr>
      <w:r w:rsidRPr="00DC4A59">
        <w:rPr>
          <w:sz w:val="28"/>
          <w:szCs w:val="28"/>
        </w:rPr>
        <w:t>Responsive design ensuring usability on various screen sizes, devices, and operating systems.</w:t>
      </w:r>
    </w:p>
    <w:p w14:paraId="18569386" w14:textId="2D35D233" w:rsidR="00DC4A59" w:rsidRPr="00DC4A59" w:rsidRDefault="00DC4A59" w:rsidP="00DC4A59">
      <w:pPr>
        <w:pStyle w:val="ListParagraph"/>
        <w:numPr>
          <w:ilvl w:val="0"/>
          <w:numId w:val="2"/>
        </w:numPr>
        <w:rPr>
          <w:sz w:val="28"/>
          <w:szCs w:val="28"/>
        </w:rPr>
      </w:pPr>
      <w:r w:rsidRPr="00DC4A59">
        <w:rPr>
          <w:sz w:val="28"/>
          <w:szCs w:val="28"/>
        </w:rPr>
        <w:t>Multilingual support for enhanced accessibility, with dynamically adjustable interface languages.</w:t>
      </w:r>
    </w:p>
    <w:p w14:paraId="653527E2" w14:textId="21C98186" w:rsidR="00DC4A59" w:rsidRDefault="00DC4A59" w:rsidP="00DC4A59">
      <w:pPr>
        <w:pStyle w:val="ListParagraph"/>
        <w:numPr>
          <w:ilvl w:val="0"/>
          <w:numId w:val="2"/>
        </w:numPr>
        <w:rPr>
          <w:sz w:val="28"/>
          <w:szCs w:val="28"/>
        </w:rPr>
      </w:pPr>
      <w:r w:rsidRPr="00DC4A59">
        <w:rPr>
          <w:sz w:val="28"/>
          <w:szCs w:val="28"/>
        </w:rPr>
        <w:t>Integrated tutorials and help sections to guide first-time users</w:t>
      </w:r>
    </w:p>
    <w:p w14:paraId="5B83119C" w14:textId="77777777" w:rsidR="002A2908" w:rsidRPr="00F119E6" w:rsidRDefault="002A2908" w:rsidP="002A2908">
      <w:pPr>
        <w:pStyle w:val="ListParagraph"/>
        <w:rPr>
          <w:sz w:val="28"/>
          <w:szCs w:val="28"/>
        </w:rPr>
      </w:pPr>
    </w:p>
    <w:p w14:paraId="09A8346E" w14:textId="77777777" w:rsidR="00CB5D92" w:rsidRDefault="00CB5D92" w:rsidP="00DC4A59">
      <w:pPr>
        <w:rPr>
          <w:i/>
          <w:iCs/>
          <w:sz w:val="28"/>
          <w:szCs w:val="28"/>
        </w:rPr>
      </w:pPr>
    </w:p>
    <w:p w14:paraId="7C901E54" w14:textId="77777777" w:rsidR="004602A6" w:rsidRDefault="004602A6" w:rsidP="00DC4A59">
      <w:pPr>
        <w:rPr>
          <w:i/>
          <w:iCs/>
          <w:sz w:val="28"/>
          <w:szCs w:val="28"/>
        </w:rPr>
      </w:pPr>
    </w:p>
    <w:p w14:paraId="5250AFD5" w14:textId="77777777" w:rsidR="004602A6" w:rsidRDefault="004602A6" w:rsidP="00DC4A59">
      <w:pPr>
        <w:rPr>
          <w:i/>
          <w:iCs/>
          <w:sz w:val="28"/>
          <w:szCs w:val="28"/>
        </w:rPr>
      </w:pPr>
    </w:p>
    <w:p w14:paraId="62CB17C1" w14:textId="7E226C78" w:rsidR="00DC4A59" w:rsidRPr="00DC4A59" w:rsidRDefault="00DC4A59" w:rsidP="00DC4A59">
      <w:pPr>
        <w:rPr>
          <w:i/>
          <w:iCs/>
          <w:sz w:val="28"/>
          <w:szCs w:val="28"/>
        </w:rPr>
      </w:pPr>
      <w:r w:rsidRPr="00DC4A59">
        <w:rPr>
          <w:i/>
          <w:iCs/>
          <w:sz w:val="28"/>
          <w:szCs w:val="28"/>
        </w:rPr>
        <w:t>Back-end Server</w:t>
      </w:r>
    </w:p>
    <w:p w14:paraId="59C3A304" w14:textId="13919D80" w:rsidR="00DC4A59" w:rsidRPr="00DC4A59" w:rsidRDefault="00DC4A59" w:rsidP="00DC4A59">
      <w:pPr>
        <w:rPr>
          <w:sz w:val="28"/>
          <w:szCs w:val="28"/>
        </w:rPr>
      </w:pPr>
      <w:r w:rsidRPr="00DC4A59">
        <w:rPr>
          <w:sz w:val="28"/>
          <w:szCs w:val="28"/>
        </w:rPr>
        <w:t>The server will handle:</w:t>
      </w:r>
    </w:p>
    <w:p w14:paraId="74F3516F" w14:textId="3839918D" w:rsidR="00DC4A59" w:rsidRPr="00DC4A59" w:rsidRDefault="00DC4A59" w:rsidP="00DC4A59">
      <w:pPr>
        <w:pStyle w:val="ListParagraph"/>
        <w:numPr>
          <w:ilvl w:val="0"/>
          <w:numId w:val="4"/>
        </w:numPr>
        <w:rPr>
          <w:sz w:val="28"/>
          <w:szCs w:val="28"/>
        </w:rPr>
      </w:pPr>
      <w:r w:rsidRPr="00DC4A59">
        <w:rPr>
          <w:sz w:val="28"/>
          <w:szCs w:val="28"/>
        </w:rPr>
        <w:t>Secure storage and management of donation, user, and transaction data.</w:t>
      </w:r>
    </w:p>
    <w:p w14:paraId="3587F933" w14:textId="77777777" w:rsidR="00DC4A59" w:rsidRPr="00DC4A59" w:rsidRDefault="00DC4A59" w:rsidP="00DC4A59">
      <w:pPr>
        <w:pStyle w:val="ListParagraph"/>
        <w:numPr>
          <w:ilvl w:val="0"/>
          <w:numId w:val="4"/>
        </w:numPr>
        <w:rPr>
          <w:sz w:val="28"/>
          <w:szCs w:val="28"/>
        </w:rPr>
      </w:pPr>
      <w:r w:rsidRPr="00DC4A59">
        <w:rPr>
          <w:sz w:val="28"/>
          <w:szCs w:val="28"/>
        </w:rPr>
        <w:t>Communication between the front end and the database, including API integrations for logistics and payment gateways.</w:t>
      </w:r>
    </w:p>
    <w:p w14:paraId="65AD0EB3" w14:textId="336CFEDB" w:rsidR="00DC4A59" w:rsidRPr="00DC4A59" w:rsidRDefault="00DC4A59" w:rsidP="00DC4A59">
      <w:pPr>
        <w:pStyle w:val="ListParagraph"/>
        <w:numPr>
          <w:ilvl w:val="0"/>
          <w:numId w:val="4"/>
        </w:numPr>
        <w:rPr>
          <w:sz w:val="28"/>
          <w:szCs w:val="28"/>
        </w:rPr>
      </w:pPr>
      <w:r w:rsidRPr="00DC4A59">
        <w:rPr>
          <w:sz w:val="28"/>
          <w:szCs w:val="28"/>
        </w:rPr>
        <w:t>Automated workflows for donation matching, notifications, and real-time status updates.</w:t>
      </w:r>
    </w:p>
    <w:p w14:paraId="3D61A263" w14:textId="411E1DEB" w:rsidR="00B0219A" w:rsidRPr="009F718F" w:rsidRDefault="00DC4A59" w:rsidP="00DC4A59">
      <w:pPr>
        <w:pStyle w:val="ListParagraph"/>
        <w:numPr>
          <w:ilvl w:val="0"/>
          <w:numId w:val="4"/>
        </w:numPr>
        <w:rPr>
          <w:sz w:val="28"/>
          <w:szCs w:val="28"/>
        </w:rPr>
      </w:pPr>
      <w:r w:rsidRPr="00DC4A59">
        <w:rPr>
          <w:sz w:val="28"/>
          <w:szCs w:val="28"/>
        </w:rPr>
        <w:t>Logging and monitoring tools to track application performance and detect anomalies</w:t>
      </w:r>
      <w:r w:rsidR="009F718F">
        <w:rPr>
          <w:sz w:val="28"/>
          <w:szCs w:val="28"/>
        </w:rPr>
        <w:t>.</w:t>
      </w:r>
    </w:p>
    <w:p w14:paraId="36215244" w14:textId="77777777" w:rsidR="00B0219A" w:rsidRDefault="00B0219A" w:rsidP="00DC4A59">
      <w:pPr>
        <w:rPr>
          <w:i/>
          <w:iCs/>
          <w:sz w:val="28"/>
          <w:szCs w:val="28"/>
        </w:rPr>
      </w:pPr>
    </w:p>
    <w:p w14:paraId="255F2DCA" w14:textId="77777777" w:rsidR="00B0219A" w:rsidRDefault="00B0219A" w:rsidP="00DC4A59">
      <w:pPr>
        <w:rPr>
          <w:i/>
          <w:iCs/>
          <w:sz w:val="28"/>
          <w:szCs w:val="28"/>
        </w:rPr>
      </w:pPr>
    </w:p>
    <w:p w14:paraId="0F4734A4" w14:textId="77777777" w:rsidR="00B0219A" w:rsidRDefault="00B0219A" w:rsidP="00DC4A59">
      <w:pPr>
        <w:rPr>
          <w:i/>
          <w:iCs/>
          <w:sz w:val="28"/>
          <w:szCs w:val="28"/>
        </w:rPr>
      </w:pPr>
    </w:p>
    <w:p w14:paraId="56F31AB5" w14:textId="77777777" w:rsidR="00CB5D92" w:rsidRDefault="00CB5D92" w:rsidP="00DC4A59">
      <w:pPr>
        <w:rPr>
          <w:i/>
          <w:iCs/>
          <w:sz w:val="28"/>
          <w:szCs w:val="28"/>
        </w:rPr>
      </w:pPr>
    </w:p>
    <w:p w14:paraId="0CEFB50D" w14:textId="77777777" w:rsidR="00CB5D92" w:rsidRDefault="00CB5D92" w:rsidP="00DC4A59">
      <w:pPr>
        <w:rPr>
          <w:i/>
          <w:iCs/>
          <w:sz w:val="28"/>
          <w:szCs w:val="28"/>
        </w:rPr>
      </w:pPr>
    </w:p>
    <w:p w14:paraId="45B8FA08" w14:textId="77777777" w:rsidR="00CB5D92" w:rsidRDefault="00CB5D92" w:rsidP="00DC4A59">
      <w:pPr>
        <w:rPr>
          <w:i/>
          <w:iCs/>
          <w:sz w:val="28"/>
          <w:szCs w:val="28"/>
        </w:rPr>
      </w:pPr>
    </w:p>
    <w:p w14:paraId="26A57F56" w14:textId="77777777" w:rsidR="00711A9E" w:rsidRDefault="00711A9E" w:rsidP="00DC4A59">
      <w:pPr>
        <w:rPr>
          <w:i/>
          <w:iCs/>
          <w:sz w:val="28"/>
          <w:szCs w:val="28"/>
        </w:rPr>
      </w:pPr>
    </w:p>
    <w:p w14:paraId="09C45E7D" w14:textId="77777777" w:rsidR="00711A9E" w:rsidRDefault="00711A9E" w:rsidP="00DC4A59">
      <w:pPr>
        <w:rPr>
          <w:i/>
          <w:iCs/>
          <w:sz w:val="28"/>
          <w:szCs w:val="28"/>
        </w:rPr>
      </w:pPr>
    </w:p>
    <w:p w14:paraId="69981692" w14:textId="77777777" w:rsidR="00711A9E" w:rsidRDefault="00711A9E" w:rsidP="00DC4A59">
      <w:pPr>
        <w:rPr>
          <w:i/>
          <w:iCs/>
          <w:sz w:val="28"/>
          <w:szCs w:val="28"/>
        </w:rPr>
      </w:pPr>
    </w:p>
    <w:p w14:paraId="57A0F0AA" w14:textId="77777777" w:rsidR="00CB5D92" w:rsidRDefault="00CB5D92" w:rsidP="00DC4A59">
      <w:pPr>
        <w:rPr>
          <w:i/>
          <w:iCs/>
          <w:sz w:val="28"/>
          <w:szCs w:val="28"/>
        </w:rPr>
      </w:pPr>
    </w:p>
    <w:p w14:paraId="007BC8EB" w14:textId="77777777" w:rsidR="004602A6" w:rsidRDefault="004602A6" w:rsidP="00DC4A59">
      <w:pPr>
        <w:rPr>
          <w:i/>
          <w:iCs/>
          <w:sz w:val="28"/>
          <w:szCs w:val="28"/>
        </w:rPr>
      </w:pPr>
    </w:p>
    <w:p w14:paraId="122F7745" w14:textId="77777777" w:rsidR="004602A6" w:rsidRDefault="004602A6" w:rsidP="00DC4A59">
      <w:pPr>
        <w:rPr>
          <w:i/>
          <w:iCs/>
          <w:sz w:val="28"/>
          <w:szCs w:val="28"/>
        </w:rPr>
      </w:pPr>
    </w:p>
    <w:p w14:paraId="6C36EB8D" w14:textId="77777777" w:rsidR="004602A6" w:rsidRDefault="004602A6" w:rsidP="00DC4A59">
      <w:pPr>
        <w:rPr>
          <w:i/>
          <w:iCs/>
          <w:sz w:val="28"/>
          <w:szCs w:val="28"/>
        </w:rPr>
      </w:pPr>
    </w:p>
    <w:p w14:paraId="01CD0A87" w14:textId="6D09A7D4" w:rsidR="004602A6" w:rsidRPr="00D548DD" w:rsidRDefault="005F497D" w:rsidP="00D548DD">
      <w:pPr>
        <w:jc w:val="right"/>
        <w:rPr>
          <w:sz w:val="18"/>
          <w:szCs w:val="18"/>
        </w:rPr>
      </w:pPr>
      <w:r>
        <w:rPr>
          <w:sz w:val="18"/>
          <w:szCs w:val="18"/>
        </w:rPr>
        <w:t>1</w:t>
      </w:r>
      <w:r w:rsidR="00D548DD">
        <w:rPr>
          <w:sz w:val="18"/>
          <w:szCs w:val="18"/>
        </w:rPr>
        <w:t>5</w:t>
      </w:r>
    </w:p>
    <w:p w14:paraId="33C536C9" w14:textId="19C05016" w:rsidR="00DC4A59" w:rsidRPr="00F119E6" w:rsidRDefault="00DC4A59" w:rsidP="00DC4A59">
      <w:pPr>
        <w:rPr>
          <w:i/>
          <w:iCs/>
          <w:sz w:val="28"/>
          <w:szCs w:val="28"/>
        </w:rPr>
      </w:pPr>
      <w:r w:rsidRPr="00F119E6">
        <w:rPr>
          <w:i/>
          <w:iCs/>
          <w:sz w:val="28"/>
          <w:szCs w:val="28"/>
        </w:rPr>
        <w:lastRenderedPageBreak/>
        <w:t>Database</w:t>
      </w:r>
    </w:p>
    <w:p w14:paraId="61863C28" w14:textId="62AC0E16" w:rsidR="00DC4A59" w:rsidRPr="00DC4A59" w:rsidRDefault="00DC4A59" w:rsidP="00DC4A59">
      <w:pPr>
        <w:rPr>
          <w:sz w:val="28"/>
          <w:szCs w:val="28"/>
        </w:rPr>
      </w:pPr>
      <w:r w:rsidRPr="00DC4A59">
        <w:rPr>
          <w:sz w:val="28"/>
          <w:szCs w:val="28"/>
        </w:rPr>
        <w:t>The database will store:</w:t>
      </w:r>
    </w:p>
    <w:p w14:paraId="2E193DA9" w14:textId="7DA55FB8" w:rsidR="00DC4A59" w:rsidRPr="00DC4A59" w:rsidRDefault="00DC4A59" w:rsidP="00DC4A59">
      <w:pPr>
        <w:rPr>
          <w:sz w:val="28"/>
          <w:szCs w:val="28"/>
        </w:rPr>
      </w:pPr>
      <w:r w:rsidRPr="00DC4A59">
        <w:rPr>
          <w:b/>
          <w:bCs/>
          <w:sz w:val="28"/>
          <w:szCs w:val="28"/>
        </w:rPr>
        <w:t>User Information:</w:t>
      </w:r>
      <w:r w:rsidRPr="00DC4A59">
        <w:rPr>
          <w:sz w:val="28"/>
          <w:szCs w:val="28"/>
        </w:rPr>
        <w:t xml:space="preserve"> Comprehensive registration data for restaurants, charities, and admins, including user roles, preferences, and activity logs.</w:t>
      </w:r>
    </w:p>
    <w:p w14:paraId="750F806C" w14:textId="4C560E1A" w:rsidR="00DC4A59" w:rsidRPr="00DC4A59" w:rsidRDefault="00DC4A59" w:rsidP="00DC4A59">
      <w:pPr>
        <w:rPr>
          <w:sz w:val="28"/>
          <w:szCs w:val="28"/>
        </w:rPr>
      </w:pPr>
      <w:r w:rsidRPr="00DC4A59">
        <w:rPr>
          <w:b/>
          <w:bCs/>
          <w:sz w:val="28"/>
          <w:szCs w:val="28"/>
        </w:rPr>
        <w:t>Donation Details:</w:t>
      </w:r>
      <w:r w:rsidRPr="00DC4A59">
        <w:rPr>
          <w:sz w:val="28"/>
          <w:szCs w:val="28"/>
        </w:rPr>
        <w:t xml:space="preserve"> Extensive data on food type, quantity, expiry, packaging, photos, and pickup schedules.</w:t>
      </w:r>
    </w:p>
    <w:p w14:paraId="20695AF6" w14:textId="1C67E9D1" w:rsidR="00DC4A59" w:rsidRPr="00DC4A59" w:rsidRDefault="00DC4A59" w:rsidP="00DC4A59">
      <w:pPr>
        <w:rPr>
          <w:sz w:val="28"/>
          <w:szCs w:val="28"/>
        </w:rPr>
      </w:pPr>
      <w:r w:rsidRPr="00DC4A59">
        <w:rPr>
          <w:b/>
          <w:bCs/>
          <w:sz w:val="28"/>
          <w:szCs w:val="28"/>
        </w:rPr>
        <w:t>Transaction History:</w:t>
      </w:r>
      <w:r w:rsidRPr="00DC4A59">
        <w:rPr>
          <w:sz w:val="28"/>
          <w:szCs w:val="28"/>
        </w:rPr>
        <w:t xml:space="preserve"> Detailed logs of completed donations, including timestamps, recipients, and delivery outcomes.</w:t>
      </w:r>
    </w:p>
    <w:p w14:paraId="37A12B2D" w14:textId="5981BFC1" w:rsidR="00DC4A59" w:rsidRPr="00DC4A59" w:rsidRDefault="00DC4A59" w:rsidP="00DC4A59">
      <w:pPr>
        <w:rPr>
          <w:sz w:val="28"/>
          <w:szCs w:val="28"/>
        </w:rPr>
      </w:pPr>
      <w:r w:rsidRPr="00DC4A59">
        <w:rPr>
          <w:b/>
          <w:bCs/>
          <w:sz w:val="28"/>
          <w:szCs w:val="28"/>
        </w:rPr>
        <w:t>Feedback Records:</w:t>
      </w:r>
      <w:r w:rsidRPr="00DC4A59">
        <w:rPr>
          <w:sz w:val="28"/>
          <w:szCs w:val="28"/>
        </w:rPr>
        <w:t xml:space="preserve"> Ratings, comments, testimonials, and issue resolution logs to enhance trust and service quality.</w:t>
      </w:r>
    </w:p>
    <w:p w14:paraId="74CB9D90" w14:textId="3D023158" w:rsidR="00DC4A59" w:rsidRDefault="00DC4A59" w:rsidP="00DC4A59">
      <w:pPr>
        <w:rPr>
          <w:sz w:val="28"/>
          <w:szCs w:val="28"/>
        </w:rPr>
      </w:pPr>
      <w:r w:rsidRPr="00DC4A59">
        <w:rPr>
          <w:b/>
          <w:bCs/>
          <w:sz w:val="28"/>
          <w:szCs w:val="28"/>
        </w:rPr>
        <w:t>Impact Metrics:</w:t>
      </w:r>
      <w:r w:rsidRPr="00DC4A59">
        <w:rPr>
          <w:sz w:val="28"/>
          <w:szCs w:val="28"/>
        </w:rPr>
        <w:t xml:space="preserve"> Data on environmental savings, quantities donated, and lives impacted for reporting purposes.</w:t>
      </w:r>
    </w:p>
    <w:p w14:paraId="5CC51002" w14:textId="77777777" w:rsidR="00BC27B8" w:rsidRDefault="00BC27B8" w:rsidP="00DC4A59">
      <w:pPr>
        <w:rPr>
          <w:sz w:val="28"/>
          <w:szCs w:val="28"/>
        </w:rPr>
      </w:pPr>
    </w:p>
    <w:p w14:paraId="2567923D" w14:textId="77777777" w:rsidR="00BC27B8" w:rsidRDefault="00BC27B8" w:rsidP="00DC4A59">
      <w:pPr>
        <w:rPr>
          <w:sz w:val="28"/>
          <w:szCs w:val="28"/>
        </w:rPr>
      </w:pPr>
    </w:p>
    <w:p w14:paraId="7636380F" w14:textId="494FF241" w:rsidR="00BC27B8" w:rsidRDefault="00BC27B8" w:rsidP="00DC4A59">
      <w:pPr>
        <w:rPr>
          <w:sz w:val="28"/>
          <w:szCs w:val="28"/>
        </w:rPr>
      </w:pPr>
      <w:r>
        <w:rPr>
          <w:noProof/>
          <w:sz w:val="28"/>
          <w:szCs w:val="28"/>
        </w:rPr>
        <w:drawing>
          <wp:inline distT="0" distB="0" distL="0" distR="0" wp14:anchorId="37720C5B" wp14:editId="448BFC04">
            <wp:extent cx="5937250" cy="3714750"/>
            <wp:effectExtent l="0" t="0" r="6350" b="0"/>
            <wp:docPr id="130060218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7250" cy="3714750"/>
                    </a:xfrm>
                    <a:prstGeom prst="rect">
                      <a:avLst/>
                    </a:prstGeom>
                    <a:noFill/>
                    <a:ln>
                      <a:noFill/>
                    </a:ln>
                  </pic:spPr>
                </pic:pic>
              </a:graphicData>
            </a:graphic>
          </wp:inline>
        </w:drawing>
      </w:r>
    </w:p>
    <w:p w14:paraId="18A1FD50" w14:textId="77777777" w:rsidR="004602A6" w:rsidRDefault="004602A6" w:rsidP="00DC4A59">
      <w:pPr>
        <w:rPr>
          <w:sz w:val="28"/>
          <w:szCs w:val="28"/>
        </w:rPr>
      </w:pPr>
    </w:p>
    <w:p w14:paraId="52F2299C" w14:textId="77777777" w:rsidR="004602A6" w:rsidRDefault="004602A6" w:rsidP="00DC4A59">
      <w:pPr>
        <w:rPr>
          <w:sz w:val="28"/>
          <w:szCs w:val="28"/>
        </w:rPr>
      </w:pPr>
    </w:p>
    <w:p w14:paraId="57EDAF05" w14:textId="77777777" w:rsidR="004602A6" w:rsidRDefault="004602A6" w:rsidP="00DC4A59">
      <w:pPr>
        <w:rPr>
          <w:sz w:val="28"/>
          <w:szCs w:val="28"/>
        </w:rPr>
      </w:pPr>
    </w:p>
    <w:p w14:paraId="0875BC84" w14:textId="77777777" w:rsidR="004602A6" w:rsidRDefault="004602A6" w:rsidP="00DC4A59">
      <w:pPr>
        <w:rPr>
          <w:sz w:val="28"/>
          <w:szCs w:val="28"/>
        </w:rPr>
      </w:pPr>
    </w:p>
    <w:p w14:paraId="1F3CF80C" w14:textId="77777777" w:rsidR="004602A6" w:rsidRDefault="004602A6" w:rsidP="00DC4A59">
      <w:pPr>
        <w:rPr>
          <w:sz w:val="28"/>
          <w:szCs w:val="28"/>
        </w:rPr>
      </w:pPr>
    </w:p>
    <w:p w14:paraId="27C903D9" w14:textId="77777777" w:rsidR="004602A6" w:rsidRDefault="004602A6" w:rsidP="005F497D">
      <w:pPr>
        <w:jc w:val="right"/>
        <w:rPr>
          <w:sz w:val="18"/>
          <w:szCs w:val="18"/>
        </w:rPr>
      </w:pPr>
    </w:p>
    <w:p w14:paraId="67ED6076" w14:textId="757BA5D4" w:rsidR="005F497D" w:rsidRPr="005F497D" w:rsidRDefault="005F497D" w:rsidP="005F497D">
      <w:pPr>
        <w:jc w:val="right"/>
        <w:rPr>
          <w:sz w:val="18"/>
          <w:szCs w:val="18"/>
        </w:rPr>
      </w:pPr>
      <w:r>
        <w:rPr>
          <w:sz w:val="18"/>
          <w:szCs w:val="18"/>
        </w:rPr>
        <w:t>1</w:t>
      </w:r>
      <w:r w:rsidR="00D548DD">
        <w:rPr>
          <w:sz w:val="18"/>
          <w:szCs w:val="18"/>
        </w:rPr>
        <w:t>6</w:t>
      </w:r>
    </w:p>
    <w:p w14:paraId="713764C8" w14:textId="010494B1" w:rsidR="00BC27B8" w:rsidRDefault="00CB5D92" w:rsidP="00DC4A59">
      <w:pPr>
        <w:rPr>
          <w:sz w:val="28"/>
          <w:szCs w:val="28"/>
        </w:rPr>
      </w:pPr>
      <w:r>
        <w:rPr>
          <w:sz w:val="28"/>
          <w:szCs w:val="28"/>
        </w:rPr>
        <w:lastRenderedPageBreak/>
        <w:t>The Entity Relationship (ER) Diagram:</w:t>
      </w:r>
    </w:p>
    <w:p w14:paraId="3FE885E0" w14:textId="77777777" w:rsidR="00BC27B8" w:rsidRDefault="00BC27B8" w:rsidP="00DC4A59">
      <w:pPr>
        <w:rPr>
          <w:sz w:val="28"/>
          <w:szCs w:val="28"/>
        </w:rPr>
      </w:pPr>
    </w:p>
    <w:p w14:paraId="59853D27" w14:textId="7F0E5536" w:rsidR="002A2908" w:rsidRPr="002A2908" w:rsidRDefault="00B42796" w:rsidP="00B42796">
      <w:pPr>
        <w:rPr>
          <w:sz w:val="28"/>
          <w:szCs w:val="28"/>
        </w:rPr>
      </w:pPr>
      <w:r>
        <w:rPr>
          <w:noProof/>
        </w:rPr>
        <w:drawing>
          <wp:inline distT="0" distB="0" distL="0" distR="0" wp14:anchorId="34E3F7EE" wp14:editId="624F9446">
            <wp:extent cx="6229350" cy="4114800"/>
            <wp:effectExtent l="0" t="0" r="0" b="0"/>
            <wp:docPr id="44644813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229350" cy="4114800"/>
                    </a:xfrm>
                    <a:prstGeom prst="rect">
                      <a:avLst/>
                    </a:prstGeom>
                    <a:noFill/>
                    <a:ln>
                      <a:noFill/>
                    </a:ln>
                  </pic:spPr>
                </pic:pic>
              </a:graphicData>
            </a:graphic>
          </wp:inline>
        </w:drawing>
      </w:r>
    </w:p>
    <w:p w14:paraId="49E12DB5" w14:textId="08B1382D" w:rsidR="0006178A" w:rsidRPr="0006178A" w:rsidRDefault="0006178A" w:rsidP="0006178A">
      <w:pPr>
        <w:jc w:val="right"/>
        <w:rPr>
          <w:sz w:val="18"/>
          <w:szCs w:val="18"/>
        </w:rPr>
      </w:pPr>
    </w:p>
    <w:p w14:paraId="4006B4A6" w14:textId="77777777" w:rsidR="0006178A" w:rsidRDefault="0006178A" w:rsidP="00B42796">
      <w:pPr>
        <w:rPr>
          <w:i/>
          <w:iCs/>
          <w:sz w:val="28"/>
          <w:szCs w:val="28"/>
        </w:rPr>
      </w:pPr>
    </w:p>
    <w:p w14:paraId="55865EEE" w14:textId="77777777" w:rsidR="002A2908" w:rsidRDefault="002A2908" w:rsidP="00B42796">
      <w:pPr>
        <w:rPr>
          <w:i/>
          <w:iCs/>
          <w:sz w:val="28"/>
          <w:szCs w:val="28"/>
        </w:rPr>
      </w:pPr>
    </w:p>
    <w:p w14:paraId="2E9D1676" w14:textId="77777777" w:rsidR="002A2908" w:rsidRDefault="002A2908" w:rsidP="00B42796">
      <w:pPr>
        <w:rPr>
          <w:i/>
          <w:iCs/>
          <w:sz w:val="28"/>
          <w:szCs w:val="28"/>
        </w:rPr>
      </w:pPr>
    </w:p>
    <w:p w14:paraId="76CAA48A" w14:textId="77777777" w:rsidR="002A2908" w:rsidRDefault="002A2908" w:rsidP="00B42796">
      <w:pPr>
        <w:rPr>
          <w:i/>
          <w:iCs/>
          <w:sz w:val="28"/>
          <w:szCs w:val="28"/>
        </w:rPr>
      </w:pPr>
    </w:p>
    <w:p w14:paraId="314D5B18" w14:textId="77777777" w:rsidR="002A2908" w:rsidRDefault="002A2908" w:rsidP="00B42796">
      <w:pPr>
        <w:rPr>
          <w:i/>
          <w:iCs/>
          <w:sz w:val="28"/>
          <w:szCs w:val="28"/>
        </w:rPr>
      </w:pPr>
    </w:p>
    <w:p w14:paraId="142A6835" w14:textId="77777777" w:rsidR="002A2908" w:rsidRDefault="002A2908" w:rsidP="00B42796">
      <w:pPr>
        <w:rPr>
          <w:i/>
          <w:iCs/>
          <w:sz w:val="28"/>
          <w:szCs w:val="28"/>
        </w:rPr>
      </w:pPr>
    </w:p>
    <w:p w14:paraId="3F2DC6EF" w14:textId="77777777" w:rsidR="002A2908" w:rsidRDefault="002A2908" w:rsidP="00B42796">
      <w:pPr>
        <w:rPr>
          <w:i/>
          <w:iCs/>
          <w:sz w:val="28"/>
          <w:szCs w:val="28"/>
        </w:rPr>
      </w:pPr>
    </w:p>
    <w:p w14:paraId="5215271F" w14:textId="77777777" w:rsidR="002A2908" w:rsidRDefault="002A2908" w:rsidP="00B42796">
      <w:pPr>
        <w:rPr>
          <w:i/>
          <w:iCs/>
          <w:sz w:val="28"/>
          <w:szCs w:val="28"/>
        </w:rPr>
      </w:pPr>
    </w:p>
    <w:p w14:paraId="1DF4B39E" w14:textId="77777777" w:rsidR="000D30C7" w:rsidRDefault="000D30C7" w:rsidP="00B42796">
      <w:pPr>
        <w:rPr>
          <w:i/>
          <w:iCs/>
          <w:sz w:val="28"/>
          <w:szCs w:val="28"/>
        </w:rPr>
      </w:pPr>
    </w:p>
    <w:p w14:paraId="14C045C5" w14:textId="77777777" w:rsidR="004602A6" w:rsidRDefault="004602A6" w:rsidP="00B42796">
      <w:pPr>
        <w:rPr>
          <w:i/>
          <w:iCs/>
          <w:sz w:val="28"/>
          <w:szCs w:val="28"/>
        </w:rPr>
      </w:pPr>
    </w:p>
    <w:p w14:paraId="7601C254" w14:textId="77777777" w:rsidR="004602A6" w:rsidRDefault="004602A6" w:rsidP="00B42796">
      <w:pPr>
        <w:rPr>
          <w:i/>
          <w:iCs/>
          <w:sz w:val="28"/>
          <w:szCs w:val="28"/>
        </w:rPr>
      </w:pPr>
    </w:p>
    <w:p w14:paraId="72644860" w14:textId="77777777" w:rsidR="004602A6" w:rsidRDefault="004602A6" w:rsidP="00B42796">
      <w:pPr>
        <w:rPr>
          <w:i/>
          <w:iCs/>
          <w:sz w:val="28"/>
          <w:szCs w:val="28"/>
        </w:rPr>
      </w:pPr>
    </w:p>
    <w:p w14:paraId="1770E664" w14:textId="77777777" w:rsidR="004602A6" w:rsidRDefault="004602A6" w:rsidP="00B42796">
      <w:pPr>
        <w:rPr>
          <w:i/>
          <w:iCs/>
          <w:sz w:val="28"/>
          <w:szCs w:val="28"/>
        </w:rPr>
      </w:pPr>
    </w:p>
    <w:p w14:paraId="6D58E5FA" w14:textId="77777777" w:rsidR="004602A6" w:rsidRDefault="004602A6" w:rsidP="00B42796">
      <w:pPr>
        <w:rPr>
          <w:i/>
          <w:iCs/>
          <w:sz w:val="28"/>
          <w:szCs w:val="28"/>
        </w:rPr>
      </w:pPr>
    </w:p>
    <w:p w14:paraId="4F93AF3E" w14:textId="77777777" w:rsidR="004602A6" w:rsidRDefault="004602A6" w:rsidP="00B42796">
      <w:pPr>
        <w:rPr>
          <w:i/>
          <w:iCs/>
          <w:sz w:val="28"/>
          <w:szCs w:val="28"/>
        </w:rPr>
      </w:pPr>
    </w:p>
    <w:p w14:paraId="4E54EB96" w14:textId="413A36FE" w:rsidR="004602A6" w:rsidRPr="005F497D" w:rsidRDefault="005F497D" w:rsidP="005F497D">
      <w:pPr>
        <w:jc w:val="right"/>
        <w:rPr>
          <w:sz w:val="18"/>
          <w:szCs w:val="18"/>
        </w:rPr>
      </w:pPr>
      <w:r>
        <w:rPr>
          <w:sz w:val="18"/>
          <w:szCs w:val="18"/>
        </w:rPr>
        <w:t>1</w:t>
      </w:r>
      <w:r w:rsidR="00D548DD">
        <w:rPr>
          <w:sz w:val="18"/>
          <w:szCs w:val="18"/>
        </w:rPr>
        <w:t>7</w:t>
      </w:r>
    </w:p>
    <w:p w14:paraId="06C18339" w14:textId="2F1AD56D" w:rsidR="000844D0" w:rsidRDefault="000844D0" w:rsidP="005F497D">
      <w:pPr>
        <w:jc w:val="center"/>
        <w:rPr>
          <w:b/>
          <w:bCs/>
          <w:sz w:val="40"/>
          <w:szCs w:val="40"/>
        </w:rPr>
      </w:pPr>
      <w:r w:rsidRPr="005F497D">
        <w:rPr>
          <w:b/>
          <w:bCs/>
          <w:sz w:val="40"/>
          <w:szCs w:val="40"/>
        </w:rPr>
        <w:lastRenderedPageBreak/>
        <w:t>Functional requirements</w:t>
      </w:r>
    </w:p>
    <w:p w14:paraId="7DC2245A" w14:textId="77777777" w:rsidR="005F497D" w:rsidRPr="005F497D" w:rsidRDefault="005F497D" w:rsidP="005F497D">
      <w:pPr>
        <w:jc w:val="center"/>
        <w:rPr>
          <w:b/>
          <w:bCs/>
          <w:sz w:val="40"/>
          <w:szCs w:val="40"/>
        </w:rPr>
      </w:pPr>
    </w:p>
    <w:p w14:paraId="1AC8F631" w14:textId="6DA24F1A" w:rsidR="009F718F" w:rsidRDefault="009F718F" w:rsidP="00B42796">
      <w:pPr>
        <w:rPr>
          <w:i/>
          <w:iCs/>
          <w:sz w:val="28"/>
          <w:szCs w:val="28"/>
        </w:rPr>
      </w:pPr>
      <w:r>
        <w:rPr>
          <w:i/>
          <w:iCs/>
          <w:sz w:val="28"/>
          <w:szCs w:val="28"/>
        </w:rPr>
        <w:t>These are the requirements that the end user specifically demands as basic facilities that the system should offer</w:t>
      </w:r>
      <w:r w:rsidR="00CB5D92">
        <w:rPr>
          <w:i/>
          <w:iCs/>
          <w:sz w:val="28"/>
          <w:szCs w:val="28"/>
        </w:rPr>
        <w:t>.</w:t>
      </w:r>
    </w:p>
    <w:p w14:paraId="606B6B00" w14:textId="5228555B" w:rsidR="009F718F" w:rsidRDefault="009F718F" w:rsidP="009F718F">
      <w:pPr>
        <w:pStyle w:val="ListParagraph"/>
        <w:numPr>
          <w:ilvl w:val="0"/>
          <w:numId w:val="18"/>
        </w:numPr>
        <w:rPr>
          <w:i/>
          <w:iCs/>
          <w:sz w:val="28"/>
          <w:szCs w:val="28"/>
        </w:rPr>
      </w:pPr>
      <w:r>
        <w:rPr>
          <w:i/>
          <w:iCs/>
          <w:sz w:val="28"/>
          <w:szCs w:val="28"/>
        </w:rPr>
        <w:t xml:space="preserve">For donor: </w:t>
      </w:r>
    </w:p>
    <w:p w14:paraId="17797D05" w14:textId="6FF4E80D" w:rsidR="009F718F" w:rsidRDefault="009F718F" w:rsidP="009F718F">
      <w:pPr>
        <w:pStyle w:val="ListParagraph"/>
        <w:rPr>
          <w:i/>
          <w:iCs/>
          <w:sz w:val="28"/>
          <w:szCs w:val="28"/>
        </w:rPr>
      </w:pPr>
      <w:r>
        <w:rPr>
          <w:i/>
          <w:iCs/>
          <w:sz w:val="28"/>
          <w:szCs w:val="28"/>
        </w:rPr>
        <w:t>Donate item</w:t>
      </w:r>
    </w:p>
    <w:p w14:paraId="76C8E015" w14:textId="6DA57E61" w:rsidR="009F718F" w:rsidRDefault="009F718F" w:rsidP="009F718F">
      <w:pPr>
        <w:pStyle w:val="ListParagraph"/>
        <w:rPr>
          <w:i/>
          <w:iCs/>
          <w:sz w:val="28"/>
          <w:szCs w:val="28"/>
        </w:rPr>
      </w:pPr>
      <w:r>
        <w:rPr>
          <w:i/>
          <w:iCs/>
          <w:sz w:val="28"/>
          <w:szCs w:val="28"/>
        </w:rPr>
        <w:t xml:space="preserve">Check where the volunteer has reached and the status </w:t>
      </w:r>
      <w:r w:rsidR="00430C9C">
        <w:rPr>
          <w:i/>
          <w:iCs/>
          <w:sz w:val="28"/>
          <w:szCs w:val="28"/>
        </w:rPr>
        <w:t>of the donated item</w:t>
      </w:r>
    </w:p>
    <w:p w14:paraId="5E9B6646" w14:textId="77777777" w:rsidR="00430C9C" w:rsidRDefault="00430C9C" w:rsidP="009F718F">
      <w:pPr>
        <w:pStyle w:val="ListParagraph"/>
        <w:rPr>
          <w:i/>
          <w:iCs/>
          <w:sz w:val="28"/>
          <w:szCs w:val="28"/>
        </w:rPr>
      </w:pPr>
    </w:p>
    <w:p w14:paraId="0AEB9EC5" w14:textId="627B821D" w:rsidR="00430C9C" w:rsidRDefault="00430C9C" w:rsidP="00430C9C">
      <w:pPr>
        <w:pStyle w:val="ListParagraph"/>
        <w:numPr>
          <w:ilvl w:val="0"/>
          <w:numId w:val="18"/>
        </w:numPr>
        <w:rPr>
          <w:i/>
          <w:iCs/>
          <w:sz w:val="28"/>
          <w:szCs w:val="28"/>
        </w:rPr>
      </w:pPr>
      <w:r>
        <w:rPr>
          <w:i/>
          <w:iCs/>
          <w:sz w:val="28"/>
          <w:szCs w:val="28"/>
        </w:rPr>
        <w:t xml:space="preserve">For volunteers: </w:t>
      </w:r>
    </w:p>
    <w:p w14:paraId="02D275D6" w14:textId="0F30B1FA" w:rsidR="00430C9C" w:rsidRDefault="00430C9C" w:rsidP="00430C9C">
      <w:pPr>
        <w:pStyle w:val="ListParagraph"/>
        <w:rPr>
          <w:i/>
          <w:iCs/>
          <w:sz w:val="28"/>
          <w:szCs w:val="28"/>
        </w:rPr>
      </w:pPr>
      <w:r>
        <w:rPr>
          <w:i/>
          <w:iCs/>
          <w:sz w:val="28"/>
          <w:szCs w:val="28"/>
        </w:rPr>
        <w:t>Accept the request given by the management</w:t>
      </w:r>
    </w:p>
    <w:p w14:paraId="461AAB33" w14:textId="225C3E2A" w:rsidR="00430C9C" w:rsidRDefault="00430C9C" w:rsidP="00430C9C">
      <w:pPr>
        <w:pStyle w:val="ListParagraph"/>
        <w:rPr>
          <w:i/>
          <w:iCs/>
          <w:sz w:val="28"/>
          <w:szCs w:val="28"/>
        </w:rPr>
      </w:pPr>
      <w:r>
        <w:rPr>
          <w:i/>
          <w:iCs/>
          <w:sz w:val="28"/>
          <w:szCs w:val="28"/>
        </w:rPr>
        <w:t>Go to the locations and pick up the items that are provided by the donor</w:t>
      </w:r>
    </w:p>
    <w:p w14:paraId="18D65365" w14:textId="77777777" w:rsidR="00430C9C" w:rsidRDefault="00430C9C" w:rsidP="00430C9C">
      <w:pPr>
        <w:pStyle w:val="ListParagraph"/>
        <w:rPr>
          <w:i/>
          <w:iCs/>
          <w:sz w:val="28"/>
          <w:szCs w:val="28"/>
        </w:rPr>
      </w:pPr>
    </w:p>
    <w:p w14:paraId="3F7C410B" w14:textId="4A10B755" w:rsidR="00430C9C" w:rsidRDefault="00430C9C" w:rsidP="00430C9C">
      <w:pPr>
        <w:pStyle w:val="ListParagraph"/>
        <w:numPr>
          <w:ilvl w:val="0"/>
          <w:numId w:val="18"/>
        </w:numPr>
        <w:rPr>
          <w:i/>
          <w:iCs/>
          <w:sz w:val="28"/>
          <w:szCs w:val="28"/>
        </w:rPr>
      </w:pPr>
      <w:r>
        <w:rPr>
          <w:i/>
          <w:iCs/>
          <w:sz w:val="28"/>
          <w:szCs w:val="28"/>
        </w:rPr>
        <w:t>For the management:</w:t>
      </w:r>
    </w:p>
    <w:p w14:paraId="7A905E15" w14:textId="77777777" w:rsidR="00430C9C" w:rsidRDefault="00430C9C" w:rsidP="00430C9C">
      <w:pPr>
        <w:pStyle w:val="ListParagraph"/>
        <w:rPr>
          <w:i/>
          <w:iCs/>
          <w:sz w:val="28"/>
          <w:szCs w:val="28"/>
        </w:rPr>
      </w:pPr>
      <w:r>
        <w:rPr>
          <w:i/>
          <w:iCs/>
          <w:sz w:val="28"/>
          <w:szCs w:val="28"/>
        </w:rPr>
        <w:t>Accept and manage requests by the donors and assign volunteers</w:t>
      </w:r>
    </w:p>
    <w:p w14:paraId="49093976" w14:textId="22DDC638" w:rsidR="00430C9C" w:rsidRDefault="00430C9C" w:rsidP="00430C9C">
      <w:pPr>
        <w:pStyle w:val="ListParagraph"/>
        <w:rPr>
          <w:i/>
          <w:iCs/>
          <w:sz w:val="28"/>
          <w:szCs w:val="28"/>
        </w:rPr>
      </w:pPr>
      <w:r>
        <w:rPr>
          <w:i/>
          <w:iCs/>
          <w:sz w:val="28"/>
          <w:szCs w:val="28"/>
        </w:rPr>
        <w:t xml:space="preserve">Keep track of the performance of the volunteers </w:t>
      </w:r>
    </w:p>
    <w:p w14:paraId="6C8D6CEB" w14:textId="4083335E" w:rsidR="00430C9C" w:rsidRDefault="00430C9C" w:rsidP="00430C9C">
      <w:pPr>
        <w:pStyle w:val="ListParagraph"/>
        <w:rPr>
          <w:i/>
          <w:iCs/>
          <w:sz w:val="28"/>
          <w:szCs w:val="28"/>
        </w:rPr>
      </w:pPr>
    </w:p>
    <w:p w14:paraId="3CC8EC60" w14:textId="29479181" w:rsidR="00430C9C" w:rsidRDefault="00430C9C" w:rsidP="00430C9C">
      <w:pPr>
        <w:pStyle w:val="ListParagraph"/>
        <w:numPr>
          <w:ilvl w:val="0"/>
          <w:numId w:val="18"/>
        </w:numPr>
        <w:rPr>
          <w:i/>
          <w:iCs/>
          <w:sz w:val="28"/>
          <w:szCs w:val="28"/>
        </w:rPr>
      </w:pPr>
      <w:r>
        <w:rPr>
          <w:i/>
          <w:iCs/>
          <w:sz w:val="28"/>
          <w:szCs w:val="28"/>
        </w:rPr>
        <w:t>For admins:</w:t>
      </w:r>
    </w:p>
    <w:p w14:paraId="5C3750B8" w14:textId="1480BBB3" w:rsidR="0014298C" w:rsidRDefault="00430C9C" w:rsidP="00430C9C">
      <w:pPr>
        <w:pStyle w:val="ListParagraph"/>
        <w:rPr>
          <w:i/>
          <w:iCs/>
          <w:sz w:val="28"/>
          <w:szCs w:val="28"/>
        </w:rPr>
      </w:pPr>
      <w:r>
        <w:rPr>
          <w:i/>
          <w:iCs/>
          <w:sz w:val="28"/>
          <w:szCs w:val="28"/>
        </w:rPr>
        <w:t>Admins shall manage the database information and shall do relevant tasks related to the same.</w:t>
      </w:r>
    </w:p>
    <w:p w14:paraId="0297F877" w14:textId="77777777" w:rsidR="00430C9C" w:rsidRPr="00430C9C" w:rsidRDefault="00430C9C" w:rsidP="00430C9C">
      <w:pPr>
        <w:pStyle w:val="ListParagraph"/>
        <w:rPr>
          <w:i/>
          <w:iCs/>
          <w:sz w:val="28"/>
          <w:szCs w:val="28"/>
        </w:rPr>
      </w:pPr>
    </w:p>
    <w:p w14:paraId="2FEDB93F" w14:textId="68C413AB" w:rsidR="00B42796" w:rsidRDefault="00B42796" w:rsidP="002A2908">
      <w:pPr>
        <w:jc w:val="center"/>
        <w:rPr>
          <w:sz w:val="28"/>
          <w:szCs w:val="28"/>
        </w:rPr>
      </w:pPr>
    </w:p>
    <w:p w14:paraId="7B348D12" w14:textId="3EBCDDF8" w:rsidR="00303E14" w:rsidRPr="0006178A" w:rsidRDefault="00303E14" w:rsidP="0006178A">
      <w:pPr>
        <w:jc w:val="right"/>
        <w:rPr>
          <w:sz w:val="18"/>
          <w:szCs w:val="18"/>
        </w:rPr>
      </w:pPr>
    </w:p>
    <w:p w14:paraId="4DCE9508" w14:textId="77777777" w:rsidR="005F497D" w:rsidRDefault="005F497D" w:rsidP="00B42796">
      <w:pPr>
        <w:rPr>
          <w:i/>
          <w:iCs/>
          <w:sz w:val="28"/>
          <w:szCs w:val="28"/>
        </w:rPr>
      </w:pPr>
    </w:p>
    <w:p w14:paraId="4BBB647F" w14:textId="77777777" w:rsidR="005F497D" w:rsidRDefault="005F497D" w:rsidP="00B42796">
      <w:pPr>
        <w:rPr>
          <w:i/>
          <w:iCs/>
          <w:sz w:val="28"/>
          <w:szCs w:val="28"/>
        </w:rPr>
      </w:pPr>
    </w:p>
    <w:p w14:paraId="1E41D10D" w14:textId="77777777" w:rsidR="005F497D" w:rsidRDefault="005F497D" w:rsidP="00B42796">
      <w:pPr>
        <w:rPr>
          <w:i/>
          <w:iCs/>
          <w:sz w:val="28"/>
          <w:szCs w:val="28"/>
        </w:rPr>
      </w:pPr>
    </w:p>
    <w:p w14:paraId="67F8AFAD" w14:textId="77777777" w:rsidR="005F497D" w:rsidRDefault="005F497D" w:rsidP="00B42796">
      <w:pPr>
        <w:rPr>
          <w:i/>
          <w:iCs/>
          <w:sz w:val="28"/>
          <w:szCs w:val="28"/>
        </w:rPr>
      </w:pPr>
    </w:p>
    <w:p w14:paraId="07183AF9" w14:textId="77777777" w:rsidR="005F497D" w:rsidRDefault="005F497D" w:rsidP="00B42796">
      <w:pPr>
        <w:rPr>
          <w:i/>
          <w:iCs/>
          <w:sz w:val="28"/>
          <w:szCs w:val="28"/>
        </w:rPr>
      </w:pPr>
    </w:p>
    <w:p w14:paraId="257CAE4A" w14:textId="77777777" w:rsidR="005F497D" w:rsidRDefault="005F497D" w:rsidP="00B42796">
      <w:pPr>
        <w:rPr>
          <w:i/>
          <w:iCs/>
          <w:sz w:val="28"/>
          <w:szCs w:val="28"/>
        </w:rPr>
      </w:pPr>
    </w:p>
    <w:p w14:paraId="4A37C286" w14:textId="77777777" w:rsidR="005F497D" w:rsidRDefault="005F497D" w:rsidP="00B42796">
      <w:pPr>
        <w:rPr>
          <w:i/>
          <w:iCs/>
          <w:sz w:val="28"/>
          <w:szCs w:val="28"/>
        </w:rPr>
      </w:pPr>
    </w:p>
    <w:p w14:paraId="04FFA3ED" w14:textId="77777777" w:rsidR="005F497D" w:rsidRDefault="005F497D" w:rsidP="00B42796">
      <w:pPr>
        <w:rPr>
          <w:i/>
          <w:iCs/>
          <w:sz w:val="28"/>
          <w:szCs w:val="28"/>
        </w:rPr>
      </w:pPr>
    </w:p>
    <w:p w14:paraId="69F88266" w14:textId="77777777" w:rsidR="005F497D" w:rsidRDefault="005F497D" w:rsidP="00B42796">
      <w:pPr>
        <w:rPr>
          <w:i/>
          <w:iCs/>
          <w:sz w:val="28"/>
          <w:szCs w:val="28"/>
        </w:rPr>
      </w:pPr>
    </w:p>
    <w:p w14:paraId="4E31F058" w14:textId="77777777" w:rsidR="005F497D" w:rsidRDefault="005F497D" w:rsidP="00B42796">
      <w:pPr>
        <w:rPr>
          <w:i/>
          <w:iCs/>
          <w:sz w:val="28"/>
          <w:szCs w:val="28"/>
        </w:rPr>
      </w:pPr>
    </w:p>
    <w:p w14:paraId="224BA3AB" w14:textId="77777777" w:rsidR="005F497D" w:rsidRDefault="005F497D" w:rsidP="00B42796">
      <w:pPr>
        <w:rPr>
          <w:i/>
          <w:iCs/>
          <w:sz w:val="28"/>
          <w:szCs w:val="28"/>
        </w:rPr>
      </w:pPr>
    </w:p>
    <w:p w14:paraId="0E772F14" w14:textId="77777777" w:rsidR="005F497D" w:rsidRDefault="005F497D" w:rsidP="00B42796">
      <w:pPr>
        <w:rPr>
          <w:i/>
          <w:iCs/>
          <w:sz w:val="28"/>
          <w:szCs w:val="28"/>
        </w:rPr>
      </w:pPr>
    </w:p>
    <w:p w14:paraId="30560743" w14:textId="77777777" w:rsidR="005F497D" w:rsidRDefault="005F497D" w:rsidP="00B42796">
      <w:pPr>
        <w:rPr>
          <w:i/>
          <w:iCs/>
          <w:sz w:val="28"/>
          <w:szCs w:val="28"/>
        </w:rPr>
      </w:pPr>
    </w:p>
    <w:p w14:paraId="080A085A" w14:textId="77777777" w:rsidR="005F497D" w:rsidRDefault="005F497D" w:rsidP="00B42796">
      <w:pPr>
        <w:rPr>
          <w:i/>
          <w:iCs/>
          <w:sz w:val="28"/>
          <w:szCs w:val="28"/>
        </w:rPr>
      </w:pPr>
    </w:p>
    <w:p w14:paraId="074298DE" w14:textId="02C25609" w:rsidR="005F497D" w:rsidRPr="005F497D" w:rsidRDefault="005F497D" w:rsidP="005F497D">
      <w:pPr>
        <w:jc w:val="right"/>
        <w:rPr>
          <w:sz w:val="18"/>
          <w:szCs w:val="18"/>
        </w:rPr>
      </w:pPr>
      <w:r>
        <w:rPr>
          <w:sz w:val="18"/>
          <w:szCs w:val="18"/>
        </w:rPr>
        <w:t>1</w:t>
      </w:r>
      <w:r w:rsidR="00D548DD">
        <w:rPr>
          <w:sz w:val="18"/>
          <w:szCs w:val="18"/>
        </w:rPr>
        <w:t>8</w:t>
      </w:r>
    </w:p>
    <w:p w14:paraId="3B0945FE" w14:textId="6E85D8F4" w:rsidR="00430C9C" w:rsidRDefault="000844D0" w:rsidP="005F497D">
      <w:pPr>
        <w:jc w:val="center"/>
        <w:rPr>
          <w:b/>
          <w:bCs/>
          <w:sz w:val="40"/>
          <w:szCs w:val="40"/>
        </w:rPr>
      </w:pPr>
      <w:r w:rsidRPr="005F497D">
        <w:rPr>
          <w:b/>
          <w:bCs/>
          <w:sz w:val="40"/>
          <w:szCs w:val="40"/>
        </w:rPr>
        <w:lastRenderedPageBreak/>
        <w:t>Non-functional requirements</w:t>
      </w:r>
    </w:p>
    <w:p w14:paraId="12AACB6F" w14:textId="77777777" w:rsidR="005F497D" w:rsidRPr="005F497D" w:rsidRDefault="005F497D" w:rsidP="005F497D">
      <w:pPr>
        <w:jc w:val="center"/>
        <w:rPr>
          <w:b/>
          <w:bCs/>
          <w:sz w:val="40"/>
          <w:szCs w:val="40"/>
        </w:rPr>
      </w:pPr>
    </w:p>
    <w:p w14:paraId="68C471E3" w14:textId="4AA409BA" w:rsidR="00430C9C" w:rsidRDefault="00430C9C" w:rsidP="00B42796">
      <w:pPr>
        <w:rPr>
          <w:i/>
          <w:iCs/>
          <w:sz w:val="28"/>
          <w:szCs w:val="28"/>
        </w:rPr>
      </w:pPr>
      <w:r>
        <w:rPr>
          <w:i/>
          <w:iCs/>
          <w:sz w:val="28"/>
          <w:szCs w:val="28"/>
        </w:rPr>
        <w:t>They are basically the quality constraints that the system must satisfy, which are also called non-behavioral requirements.</w:t>
      </w:r>
    </w:p>
    <w:p w14:paraId="7306FA35" w14:textId="0C4424C5" w:rsidR="00430C9C" w:rsidRDefault="00430C9C" w:rsidP="00430C9C">
      <w:pPr>
        <w:pStyle w:val="ListParagraph"/>
        <w:numPr>
          <w:ilvl w:val="0"/>
          <w:numId w:val="19"/>
        </w:numPr>
        <w:rPr>
          <w:i/>
          <w:iCs/>
          <w:sz w:val="28"/>
          <w:szCs w:val="28"/>
        </w:rPr>
      </w:pPr>
      <w:r>
        <w:rPr>
          <w:i/>
          <w:iCs/>
          <w:sz w:val="28"/>
          <w:szCs w:val="28"/>
        </w:rPr>
        <w:t>Portability: It should be available for the majority of users.</w:t>
      </w:r>
    </w:p>
    <w:p w14:paraId="0B5100C4" w14:textId="35D08488" w:rsidR="00430C9C" w:rsidRDefault="00430C9C" w:rsidP="00430C9C">
      <w:pPr>
        <w:pStyle w:val="ListParagraph"/>
        <w:numPr>
          <w:ilvl w:val="0"/>
          <w:numId w:val="19"/>
        </w:numPr>
        <w:rPr>
          <w:i/>
          <w:iCs/>
          <w:sz w:val="28"/>
          <w:szCs w:val="28"/>
        </w:rPr>
      </w:pPr>
      <w:r>
        <w:rPr>
          <w:i/>
          <w:iCs/>
          <w:sz w:val="28"/>
          <w:szCs w:val="28"/>
        </w:rPr>
        <w:t>Usability: The system needs to be easy to use and understand.</w:t>
      </w:r>
    </w:p>
    <w:p w14:paraId="13A32F3A" w14:textId="452B40B2" w:rsidR="00430C9C" w:rsidRDefault="00430C9C" w:rsidP="00430C9C">
      <w:pPr>
        <w:pStyle w:val="ListParagraph"/>
        <w:numPr>
          <w:ilvl w:val="0"/>
          <w:numId w:val="19"/>
        </w:numPr>
        <w:rPr>
          <w:i/>
          <w:iCs/>
          <w:sz w:val="28"/>
          <w:szCs w:val="28"/>
        </w:rPr>
      </w:pPr>
      <w:r>
        <w:rPr>
          <w:i/>
          <w:iCs/>
          <w:sz w:val="28"/>
          <w:szCs w:val="28"/>
        </w:rPr>
        <w:t xml:space="preserve">Privacy: The application shall take care of </w:t>
      </w:r>
      <w:r w:rsidR="00C94958">
        <w:rPr>
          <w:i/>
          <w:iCs/>
          <w:sz w:val="28"/>
          <w:szCs w:val="28"/>
        </w:rPr>
        <w:t>not to leak any donor’s personal profile information to other users or people. Only the information relevant and necessary should be visible.</w:t>
      </w:r>
    </w:p>
    <w:p w14:paraId="52D19D54" w14:textId="63072501" w:rsidR="00C94958" w:rsidRDefault="00C94958" w:rsidP="00430C9C">
      <w:pPr>
        <w:pStyle w:val="ListParagraph"/>
        <w:numPr>
          <w:ilvl w:val="0"/>
          <w:numId w:val="19"/>
        </w:numPr>
        <w:rPr>
          <w:i/>
          <w:iCs/>
          <w:sz w:val="28"/>
          <w:szCs w:val="28"/>
        </w:rPr>
      </w:pPr>
      <w:r>
        <w:rPr>
          <w:i/>
          <w:iCs/>
          <w:sz w:val="28"/>
          <w:szCs w:val="28"/>
        </w:rPr>
        <w:t>Performance: The application should respond to users in a considerable time window. It should not be too slow or too fast for the users. The application’s response should not hinder the user in his/her tasks.</w:t>
      </w:r>
    </w:p>
    <w:p w14:paraId="7F084611" w14:textId="5842C8D8" w:rsidR="00C94958" w:rsidRDefault="00C94958" w:rsidP="00430C9C">
      <w:pPr>
        <w:pStyle w:val="ListParagraph"/>
        <w:numPr>
          <w:ilvl w:val="0"/>
          <w:numId w:val="19"/>
        </w:numPr>
        <w:rPr>
          <w:i/>
          <w:iCs/>
          <w:sz w:val="28"/>
          <w:szCs w:val="28"/>
        </w:rPr>
      </w:pPr>
      <w:r>
        <w:rPr>
          <w:i/>
          <w:iCs/>
          <w:sz w:val="28"/>
          <w:szCs w:val="28"/>
        </w:rPr>
        <w:t>Scalability: The application should be able to adapt to itself to the increased user load to handle more data as time progresses.</w:t>
      </w:r>
    </w:p>
    <w:p w14:paraId="06FD998F" w14:textId="745268CA" w:rsidR="00C94958" w:rsidRPr="00430C9C" w:rsidRDefault="00C94958" w:rsidP="00430C9C">
      <w:pPr>
        <w:pStyle w:val="ListParagraph"/>
        <w:numPr>
          <w:ilvl w:val="0"/>
          <w:numId w:val="19"/>
        </w:numPr>
        <w:rPr>
          <w:i/>
          <w:iCs/>
          <w:sz w:val="28"/>
          <w:szCs w:val="28"/>
        </w:rPr>
      </w:pPr>
      <w:r>
        <w:rPr>
          <w:i/>
          <w:iCs/>
          <w:sz w:val="28"/>
          <w:szCs w:val="28"/>
        </w:rPr>
        <w:t>Reliability: The application should be reliable to perform its tasks. For example: A user should rely that in case he wishes to donate, the request is sent to the volunteer side otherwise it would be an unreliable app.</w:t>
      </w:r>
    </w:p>
    <w:p w14:paraId="65BCECD9" w14:textId="77777777" w:rsidR="00CB5D92" w:rsidRDefault="00CB5D92" w:rsidP="009315F5">
      <w:pPr>
        <w:rPr>
          <w:i/>
          <w:iCs/>
          <w:sz w:val="28"/>
          <w:szCs w:val="28"/>
        </w:rPr>
      </w:pPr>
    </w:p>
    <w:p w14:paraId="02BD816B" w14:textId="77777777" w:rsidR="005F497D" w:rsidRDefault="005F497D" w:rsidP="009315F5">
      <w:pPr>
        <w:rPr>
          <w:i/>
          <w:iCs/>
          <w:sz w:val="28"/>
          <w:szCs w:val="28"/>
        </w:rPr>
      </w:pPr>
    </w:p>
    <w:p w14:paraId="06711D66" w14:textId="77777777" w:rsidR="005F497D" w:rsidRDefault="005F497D" w:rsidP="009315F5">
      <w:pPr>
        <w:rPr>
          <w:i/>
          <w:iCs/>
          <w:sz w:val="28"/>
          <w:szCs w:val="28"/>
        </w:rPr>
      </w:pPr>
    </w:p>
    <w:p w14:paraId="4F684A07" w14:textId="77777777" w:rsidR="005F497D" w:rsidRDefault="005F497D" w:rsidP="009315F5">
      <w:pPr>
        <w:rPr>
          <w:i/>
          <w:iCs/>
          <w:sz w:val="28"/>
          <w:szCs w:val="28"/>
        </w:rPr>
      </w:pPr>
    </w:p>
    <w:p w14:paraId="0C68ADEF" w14:textId="77777777" w:rsidR="005F497D" w:rsidRDefault="005F497D" w:rsidP="009315F5">
      <w:pPr>
        <w:rPr>
          <w:i/>
          <w:iCs/>
          <w:sz w:val="28"/>
          <w:szCs w:val="28"/>
        </w:rPr>
      </w:pPr>
    </w:p>
    <w:p w14:paraId="476A2DF5" w14:textId="77777777" w:rsidR="005F497D" w:rsidRDefault="005F497D" w:rsidP="009315F5">
      <w:pPr>
        <w:rPr>
          <w:i/>
          <w:iCs/>
          <w:sz w:val="28"/>
          <w:szCs w:val="28"/>
        </w:rPr>
      </w:pPr>
    </w:p>
    <w:p w14:paraId="5E8CA781" w14:textId="77777777" w:rsidR="005F497D" w:rsidRDefault="005F497D" w:rsidP="009315F5">
      <w:pPr>
        <w:rPr>
          <w:i/>
          <w:iCs/>
          <w:sz w:val="28"/>
          <w:szCs w:val="28"/>
        </w:rPr>
      </w:pPr>
    </w:p>
    <w:p w14:paraId="6ACB1006" w14:textId="77777777" w:rsidR="005F497D" w:rsidRDefault="005F497D" w:rsidP="009315F5">
      <w:pPr>
        <w:rPr>
          <w:i/>
          <w:iCs/>
          <w:sz w:val="28"/>
          <w:szCs w:val="28"/>
        </w:rPr>
      </w:pPr>
    </w:p>
    <w:p w14:paraId="31A2F556" w14:textId="77777777" w:rsidR="005F497D" w:rsidRDefault="005F497D" w:rsidP="009315F5">
      <w:pPr>
        <w:rPr>
          <w:i/>
          <w:iCs/>
          <w:sz w:val="28"/>
          <w:szCs w:val="28"/>
        </w:rPr>
      </w:pPr>
    </w:p>
    <w:p w14:paraId="550682EF" w14:textId="77777777" w:rsidR="005F497D" w:rsidRDefault="005F497D" w:rsidP="009315F5">
      <w:pPr>
        <w:rPr>
          <w:i/>
          <w:iCs/>
          <w:sz w:val="28"/>
          <w:szCs w:val="28"/>
        </w:rPr>
      </w:pPr>
    </w:p>
    <w:p w14:paraId="44932F01" w14:textId="77777777" w:rsidR="005F497D" w:rsidRDefault="005F497D" w:rsidP="009315F5">
      <w:pPr>
        <w:rPr>
          <w:i/>
          <w:iCs/>
          <w:sz w:val="28"/>
          <w:szCs w:val="28"/>
        </w:rPr>
      </w:pPr>
    </w:p>
    <w:p w14:paraId="71102C8A" w14:textId="77777777" w:rsidR="005F497D" w:rsidRPr="005F497D" w:rsidRDefault="005F497D" w:rsidP="009315F5">
      <w:pPr>
        <w:rPr>
          <w:sz w:val="18"/>
          <w:szCs w:val="18"/>
        </w:rPr>
      </w:pPr>
    </w:p>
    <w:p w14:paraId="7F94FFC8" w14:textId="77777777" w:rsidR="005F497D" w:rsidRDefault="005F497D" w:rsidP="009315F5">
      <w:pPr>
        <w:rPr>
          <w:i/>
          <w:iCs/>
          <w:sz w:val="28"/>
          <w:szCs w:val="28"/>
        </w:rPr>
      </w:pPr>
    </w:p>
    <w:p w14:paraId="44D3DB88" w14:textId="77777777" w:rsidR="005F497D" w:rsidRDefault="005F497D" w:rsidP="009315F5">
      <w:pPr>
        <w:rPr>
          <w:i/>
          <w:iCs/>
          <w:sz w:val="28"/>
          <w:szCs w:val="28"/>
        </w:rPr>
      </w:pPr>
    </w:p>
    <w:p w14:paraId="3E5DB422" w14:textId="77777777" w:rsidR="005F497D" w:rsidRPr="005F497D" w:rsidRDefault="005F497D" w:rsidP="005F497D">
      <w:pPr>
        <w:jc w:val="right"/>
        <w:rPr>
          <w:sz w:val="18"/>
          <w:szCs w:val="18"/>
        </w:rPr>
      </w:pPr>
    </w:p>
    <w:p w14:paraId="0DF83096" w14:textId="77777777" w:rsidR="005F497D" w:rsidRDefault="005F497D" w:rsidP="009315F5">
      <w:pPr>
        <w:rPr>
          <w:i/>
          <w:iCs/>
          <w:sz w:val="28"/>
          <w:szCs w:val="28"/>
        </w:rPr>
      </w:pPr>
    </w:p>
    <w:p w14:paraId="32CFA673" w14:textId="77777777" w:rsidR="005F497D" w:rsidRDefault="005F497D" w:rsidP="009315F5">
      <w:pPr>
        <w:rPr>
          <w:i/>
          <w:iCs/>
          <w:sz w:val="28"/>
          <w:szCs w:val="28"/>
        </w:rPr>
      </w:pPr>
    </w:p>
    <w:p w14:paraId="753DFECE" w14:textId="77777777" w:rsidR="005F497D" w:rsidRDefault="005F497D" w:rsidP="009315F5">
      <w:pPr>
        <w:rPr>
          <w:i/>
          <w:iCs/>
          <w:sz w:val="28"/>
          <w:szCs w:val="28"/>
        </w:rPr>
      </w:pPr>
    </w:p>
    <w:p w14:paraId="504AEDF7" w14:textId="77777777" w:rsidR="005F497D" w:rsidRDefault="005F497D" w:rsidP="009315F5">
      <w:pPr>
        <w:rPr>
          <w:i/>
          <w:iCs/>
          <w:sz w:val="28"/>
          <w:szCs w:val="28"/>
        </w:rPr>
      </w:pPr>
    </w:p>
    <w:p w14:paraId="1159B689" w14:textId="51A9A3DF" w:rsidR="005F497D" w:rsidRPr="005F497D" w:rsidRDefault="005F497D" w:rsidP="005F497D">
      <w:pPr>
        <w:jc w:val="right"/>
        <w:rPr>
          <w:sz w:val="18"/>
          <w:szCs w:val="18"/>
        </w:rPr>
      </w:pPr>
      <w:r>
        <w:rPr>
          <w:sz w:val="18"/>
          <w:szCs w:val="18"/>
        </w:rPr>
        <w:t>1</w:t>
      </w:r>
      <w:r w:rsidR="00D548DD">
        <w:rPr>
          <w:sz w:val="18"/>
          <w:szCs w:val="18"/>
        </w:rPr>
        <w:t>9</w:t>
      </w:r>
    </w:p>
    <w:p w14:paraId="70244612" w14:textId="6597F332" w:rsidR="009315F5" w:rsidRDefault="008716B9" w:rsidP="009315F5">
      <w:pPr>
        <w:rPr>
          <w:i/>
          <w:iCs/>
          <w:sz w:val="40"/>
          <w:szCs w:val="40"/>
        </w:rPr>
      </w:pPr>
      <w:r w:rsidRPr="005F497D">
        <w:rPr>
          <w:i/>
          <w:iCs/>
          <w:sz w:val="40"/>
          <w:szCs w:val="40"/>
        </w:rPr>
        <w:lastRenderedPageBreak/>
        <w:t>User Interface Design</w:t>
      </w:r>
      <w:r w:rsidR="00F959EB" w:rsidRPr="005F497D">
        <w:rPr>
          <w:i/>
          <w:iCs/>
          <w:sz w:val="40"/>
          <w:szCs w:val="40"/>
        </w:rPr>
        <w:t xml:space="preserve"> made using </w:t>
      </w:r>
      <w:r w:rsidR="00F959EB" w:rsidRPr="005F497D">
        <w:rPr>
          <w:b/>
          <w:bCs/>
          <w:i/>
          <w:iCs/>
          <w:sz w:val="40"/>
          <w:szCs w:val="40"/>
        </w:rPr>
        <w:t>Figma</w:t>
      </w:r>
      <w:r w:rsidR="00F959EB" w:rsidRPr="005F497D">
        <w:rPr>
          <w:i/>
          <w:iCs/>
          <w:sz w:val="40"/>
          <w:szCs w:val="40"/>
        </w:rPr>
        <w:t>:</w:t>
      </w:r>
    </w:p>
    <w:p w14:paraId="65AA1E94" w14:textId="77777777" w:rsidR="005F497D" w:rsidRPr="005F497D" w:rsidRDefault="005F497D" w:rsidP="009315F5">
      <w:pPr>
        <w:rPr>
          <w:i/>
          <w:iCs/>
          <w:sz w:val="40"/>
          <w:szCs w:val="40"/>
        </w:rPr>
      </w:pPr>
    </w:p>
    <w:p w14:paraId="2D835659" w14:textId="258CD89D" w:rsidR="009315F5" w:rsidRPr="00F959EB" w:rsidRDefault="009315F5" w:rsidP="00F959EB">
      <w:pPr>
        <w:rPr>
          <w:sz w:val="28"/>
          <w:szCs w:val="28"/>
        </w:rPr>
      </w:pPr>
      <w:r>
        <w:rPr>
          <w:noProof/>
          <w:sz w:val="28"/>
          <w:szCs w:val="28"/>
          <w:lang w:val="mk-MK"/>
        </w:rPr>
        <w:drawing>
          <wp:inline distT="0" distB="0" distL="0" distR="0" wp14:anchorId="09B405FC" wp14:editId="55E5289B">
            <wp:extent cx="5930900" cy="3359150"/>
            <wp:effectExtent l="0" t="0" r="0" b="0"/>
            <wp:docPr id="356816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30900" cy="3359150"/>
                    </a:xfrm>
                    <a:prstGeom prst="rect">
                      <a:avLst/>
                    </a:prstGeom>
                    <a:noFill/>
                    <a:ln>
                      <a:noFill/>
                    </a:ln>
                  </pic:spPr>
                </pic:pic>
              </a:graphicData>
            </a:graphic>
          </wp:inline>
        </w:drawing>
      </w:r>
    </w:p>
    <w:p w14:paraId="435224BA" w14:textId="77777777" w:rsidR="00B14192" w:rsidRDefault="008716B9" w:rsidP="008716B9">
      <w:pPr>
        <w:rPr>
          <w:sz w:val="28"/>
          <w:szCs w:val="28"/>
        </w:rPr>
      </w:pPr>
      <w:r>
        <w:rPr>
          <w:sz w:val="28"/>
          <w:szCs w:val="28"/>
        </w:rPr>
        <w:t xml:space="preserve"> </w:t>
      </w:r>
    </w:p>
    <w:p w14:paraId="27381DDF" w14:textId="77777777" w:rsidR="00CB5D92" w:rsidRDefault="00CB5D92" w:rsidP="00F959EB">
      <w:pPr>
        <w:rPr>
          <w:b/>
          <w:bCs/>
          <w:sz w:val="28"/>
          <w:szCs w:val="28"/>
        </w:rPr>
      </w:pPr>
    </w:p>
    <w:p w14:paraId="50510304" w14:textId="1BD721CB" w:rsidR="009315F5" w:rsidRPr="00F959EB" w:rsidRDefault="00F959EB" w:rsidP="00F959EB">
      <w:pPr>
        <w:rPr>
          <w:sz w:val="28"/>
          <w:szCs w:val="28"/>
        </w:rPr>
      </w:pPr>
      <w:r w:rsidRPr="00B14192">
        <w:rPr>
          <w:b/>
          <w:bCs/>
          <w:sz w:val="28"/>
          <w:szCs w:val="28"/>
        </w:rPr>
        <w:t xml:space="preserve">Some of the elements: </w:t>
      </w:r>
      <w:r w:rsidRPr="00F959EB">
        <w:rPr>
          <w:sz w:val="28"/>
          <w:szCs w:val="28"/>
        </w:rPr>
        <w:t>Restaurant Dashboard: For posting food donations, tracking donations, managing profiles, and accessing donation reports</w:t>
      </w:r>
      <w:r>
        <w:rPr>
          <w:sz w:val="28"/>
          <w:szCs w:val="28"/>
        </w:rPr>
        <w:t xml:space="preserve">, </w:t>
      </w:r>
      <w:r w:rsidRPr="00F959EB">
        <w:rPr>
          <w:sz w:val="28"/>
          <w:szCs w:val="28"/>
        </w:rPr>
        <w:t>Recipient Dashboard: For browsing available donations, confirming donations, and managing pick-up schedules</w:t>
      </w:r>
      <w:r>
        <w:rPr>
          <w:sz w:val="28"/>
          <w:szCs w:val="28"/>
        </w:rPr>
        <w:t xml:space="preserve">, </w:t>
      </w:r>
      <w:r w:rsidRPr="00F959EB">
        <w:rPr>
          <w:sz w:val="28"/>
          <w:szCs w:val="28"/>
        </w:rPr>
        <w:t>Admin Dashboard: For overseeing the app's operations, managing users, and generating reports</w:t>
      </w:r>
      <w:r>
        <w:rPr>
          <w:sz w:val="28"/>
          <w:szCs w:val="28"/>
        </w:rPr>
        <w:t xml:space="preserve">, </w:t>
      </w:r>
      <w:r w:rsidR="008716B9" w:rsidRPr="00F959EB">
        <w:rPr>
          <w:sz w:val="28"/>
          <w:szCs w:val="28"/>
        </w:rPr>
        <w:t>Welcome Screen</w:t>
      </w:r>
      <w:r w:rsidR="00303E14">
        <w:rPr>
          <w:sz w:val="28"/>
          <w:szCs w:val="28"/>
        </w:rPr>
        <w:t xml:space="preserve"> </w:t>
      </w:r>
      <w:r>
        <w:rPr>
          <w:sz w:val="28"/>
          <w:szCs w:val="28"/>
        </w:rPr>
        <w:t>representing the logo and a h</w:t>
      </w:r>
      <w:r w:rsidR="008716B9" w:rsidRPr="008716B9">
        <w:rPr>
          <w:sz w:val="28"/>
          <w:szCs w:val="28"/>
        </w:rPr>
        <w:t>eadline</w:t>
      </w:r>
      <w:r>
        <w:rPr>
          <w:sz w:val="28"/>
          <w:szCs w:val="28"/>
        </w:rPr>
        <w:t xml:space="preserve"> example: </w:t>
      </w:r>
      <w:r w:rsidR="008716B9" w:rsidRPr="008716B9">
        <w:rPr>
          <w:sz w:val="28"/>
          <w:szCs w:val="28"/>
        </w:rPr>
        <w:t>Make a Difference Today!</w:t>
      </w:r>
      <w:r w:rsidR="00B14192">
        <w:rPr>
          <w:sz w:val="28"/>
          <w:szCs w:val="28"/>
        </w:rPr>
        <w:t xml:space="preserve">, </w:t>
      </w:r>
      <w:r>
        <w:rPr>
          <w:sz w:val="28"/>
          <w:szCs w:val="28"/>
        </w:rPr>
        <w:t>Buttons for (Donate Now, Get Started, Back to home screen, Sign in, Register</w:t>
      </w:r>
      <w:r w:rsidR="00B14192">
        <w:rPr>
          <w:sz w:val="28"/>
          <w:szCs w:val="28"/>
        </w:rPr>
        <w:t xml:space="preserve">), </w:t>
      </w:r>
      <w:r>
        <w:rPr>
          <w:sz w:val="28"/>
          <w:szCs w:val="28"/>
        </w:rPr>
        <w:t>Showing the main donation screen as well donation confirmation, donation history screen</w:t>
      </w:r>
      <w:r w:rsidR="00B14192">
        <w:rPr>
          <w:sz w:val="28"/>
          <w:szCs w:val="28"/>
        </w:rPr>
        <w:t>.</w:t>
      </w:r>
    </w:p>
    <w:p w14:paraId="519FF9E8" w14:textId="67E13E6B" w:rsidR="00C47C58" w:rsidRDefault="00C47C58" w:rsidP="008716B9">
      <w:pPr>
        <w:rPr>
          <w:sz w:val="28"/>
          <w:szCs w:val="28"/>
        </w:rPr>
      </w:pPr>
    </w:p>
    <w:p w14:paraId="33654642" w14:textId="1988BB60" w:rsidR="0028501A" w:rsidRDefault="0028501A" w:rsidP="008716B9">
      <w:pPr>
        <w:rPr>
          <w:sz w:val="28"/>
          <w:szCs w:val="28"/>
        </w:rPr>
      </w:pPr>
    </w:p>
    <w:p w14:paraId="7D6B362E" w14:textId="77777777" w:rsidR="00C6090D" w:rsidRDefault="00C6090D" w:rsidP="008716B9">
      <w:pPr>
        <w:rPr>
          <w:sz w:val="28"/>
          <w:szCs w:val="28"/>
        </w:rPr>
      </w:pPr>
    </w:p>
    <w:p w14:paraId="4D03B8E8" w14:textId="77777777" w:rsidR="0006178A" w:rsidRDefault="0006178A" w:rsidP="008716B9">
      <w:pPr>
        <w:rPr>
          <w:sz w:val="28"/>
          <w:szCs w:val="28"/>
        </w:rPr>
      </w:pPr>
    </w:p>
    <w:p w14:paraId="5A75AAE3" w14:textId="77777777" w:rsidR="009315F5" w:rsidRDefault="009315F5" w:rsidP="00B0219A">
      <w:pPr>
        <w:rPr>
          <w:sz w:val="18"/>
          <w:szCs w:val="18"/>
        </w:rPr>
      </w:pPr>
    </w:p>
    <w:p w14:paraId="6542320B" w14:textId="77777777" w:rsidR="004602A6" w:rsidRDefault="004602A6" w:rsidP="00B0219A">
      <w:pPr>
        <w:rPr>
          <w:sz w:val="18"/>
          <w:szCs w:val="18"/>
        </w:rPr>
      </w:pPr>
    </w:p>
    <w:p w14:paraId="45B536D3" w14:textId="77777777" w:rsidR="004602A6" w:rsidRDefault="004602A6" w:rsidP="00B0219A">
      <w:pPr>
        <w:rPr>
          <w:sz w:val="18"/>
          <w:szCs w:val="18"/>
        </w:rPr>
      </w:pPr>
    </w:p>
    <w:p w14:paraId="646A585B" w14:textId="77777777" w:rsidR="004602A6" w:rsidRDefault="004602A6" w:rsidP="00B0219A">
      <w:pPr>
        <w:rPr>
          <w:sz w:val="18"/>
          <w:szCs w:val="18"/>
        </w:rPr>
      </w:pPr>
    </w:p>
    <w:p w14:paraId="6587E365" w14:textId="77777777" w:rsidR="004602A6" w:rsidRDefault="004602A6" w:rsidP="00B0219A">
      <w:pPr>
        <w:rPr>
          <w:sz w:val="18"/>
          <w:szCs w:val="18"/>
        </w:rPr>
      </w:pPr>
    </w:p>
    <w:p w14:paraId="07B90382" w14:textId="77777777" w:rsidR="004602A6" w:rsidRDefault="004602A6" w:rsidP="00B0219A">
      <w:pPr>
        <w:rPr>
          <w:sz w:val="18"/>
          <w:szCs w:val="18"/>
        </w:rPr>
      </w:pPr>
    </w:p>
    <w:p w14:paraId="1F2CF2D3" w14:textId="77777777" w:rsidR="004602A6" w:rsidRDefault="004602A6" w:rsidP="00B0219A">
      <w:pPr>
        <w:rPr>
          <w:sz w:val="18"/>
          <w:szCs w:val="18"/>
        </w:rPr>
      </w:pPr>
    </w:p>
    <w:p w14:paraId="4A70146E" w14:textId="704EB02F" w:rsidR="004602A6" w:rsidRPr="00B0219A" w:rsidRDefault="00D548DD" w:rsidP="005F497D">
      <w:pPr>
        <w:jc w:val="right"/>
        <w:rPr>
          <w:sz w:val="18"/>
          <w:szCs w:val="18"/>
        </w:rPr>
      </w:pPr>
      <w:r>
        <w:rPr>
          <w:sz w:val="18"/>
          <w:szCs w:val="18"/>
        </w:rPr>
        <w:t>20</w:t>
      </w:r>
    </w:p>
    <w:p w14:paraId="4D426D06" w14:textId="151860AD" w:rsidR="00C6090D" w:rsidRPr="00F959EB" w:rsidRDefault="00C6090D" w:rsidP="0006178A">
      <w:pPr>
        <w:jc w:val="right"/>
        <w:rPr>
          <w:sz w:val="18"/>
          <w:szCs w:val="18"/>
        </w:rPr>
      </w:pPr>
    </w:p>
    <w:p w14:paraId="2F265C2D" w14:textId="3C7145C2" w:rsidR="008F4603" w:rsidRPr="00BC27B8" w:rsidRDefault="008F4603" w:rsidP="008F4603">
      <w:pPr>
        <w:pStyle w:val="ListParagraph"/>
        <w:numPr>
          <w:ilvl w:val="0"/>
          <w:numId w:val="7"/>
        </w:numPr>
        <w:rPr>
          <w:b/>
          <w:bCs/>
          <w:sz w:val="28"/>
          <w:szCs w:val="28"/>
        </w:rPr>
      </w:pPr>
      <w:r w:rsidRPr="0006178A">
        <w:rPr>
          <w:b/>
          <w:bCs/>
          <w:sz w:val="28"/>
          <w:szCs w:val="28"/>
        </w:rPr>
        <w:t>Login Activity Diagram</w:t>
      </w:r>
      <w:r w:rsidR="00F959EB">
        <w:rPr>
          <w:b/>
          <w:bCs/>
          <w:sz w:val="28"/>
          <w:szCs w:val="28"/>
        </w:rPr>
        <w:t xml:space="preserve">: </w:t>
      </w:r>
      <w:r w:rsidR="0028501A" w:rsidRPr="00F959EB">
        <w:rPr>
          <w:sz w:val="28"/>
          <w:szCs w:val="28"/>
        </w:rPr>
        <w:t>starts when the user enters their username and password. The system then checks if the credentials are correct</w:t>
      </w:r>
      <w:r w:rsidR="00F959EB">
        <w:rPr>
          <w:sz w:val="28"/>
          <w:szCs w:val="28"/>
        </w:rPr>
        <w:t>, if they</w:t>
      </w:r>
      <w:r w:rsidR="0028501A" w:rsidRPr="00F959EB">
        <w:rPr>
          <w:sz w:val="28"/>
          <w:szCs w:val="28"/>
        </w:rPr>
        <w:t xml:space="preserve"> are incorrect, an error message</w:t>
      </w:r>
      <w:r w:rsidR="00F959EB">
        <w:rPr>
          <w:sz w:val="28"/>
          <w:szCs w:val="28"/>
        </w:rPr>
        <w:t xml:space="preserve"> will be</w:t>
      </w:r>
      <w:r w:rsidR="0028501A" w:rsidRPr="00F959EB">
        <w:rPr>
          <w:sz w:val="28"/>
          <w:szCs w:val="28"/>
        </w:rPr>
        <w:t xml:space="preserve"> shown, and the user can either retry the login or reset their password. The password reset option leads the user to a screen where they can enter their email for a reset link.</w:t>
      </w:r>
    </w:p>
    <w:p w14:paraId="7F7FCACE" w14:textId="77777777" w:rsidR="00BC27B8" w:rsidRDefault="00BC27B8" w:rsidP="00BC27B8">
      <w:pPr>
        <w:rPr>
          <w:b/>
          <w:bCs/>
          <w:sz w:val="28"/>
          <w:szCs w:val="28"/>
        </w:rPr>
      </w:pPr>
    </w:p>
    <w:p w14:paraId="41E881D9" w14:textId="2EDEC589" w:rsidR="00F959EB" w:rsidRDefault="00BC27B8" w:rsidP="00F959EB">
      <w:pPr>
        <w:rPr>
          <w:b/>
          <w:bCs/>
          <w:sz w:val="28"/>
          <w:szCs w:val="28"/>
        </w:rPr>
      </w:pPr>
      <w:r>
        <w:rPr>
          <w:b/>
          <w:bCs/>
          <w:noProof/>
          <w:sz w:val="28"/>
          <w:szCs w:val="28"/>
        </w:rPr>
        <w:drawing>
          <wp:inline distT="0" distB="0" distL="0" distR="0" wp14:anchorId="31185D0F" wp14:editId="64822C4C">
            <wp:extent cx="5937250" cy="6496050"/>
            <wp:effectExtent l="0" t="0" r="6350" b="0"/>
            <wp:docPr id="585912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7250" cy="6496050"/>
                    </a:xfrm>
                    <a:prstGeom prst="rect">
                      <a:avLst/>
                    </a:prstGeom>
                    <a:noFill/>
                    <a:ln>
                      <a:noFill/>
                    </a:ln>
                  </pic:spPr>
                </pic:pic>
              </a:graphicData>
            </a:graphic>
          </wp:inline>
        </w:drawing>
      </w:r>
    </w:p>
    <w:p w14:paraId="6AFEAD1C" w14:textId="1FA96228" w:rsidR="004602A6" w:rsidRPr="005F497D" w:rsidRDefault="00D548DD" w:rsidP="005F497D">
      <w:pPr>
        <w:jc w:val="right"/>
        <w:rPr>
          <w:sz w:val="18"/>
          <w:szCs w:val="18"/>
        </w:rPr>
      </w:pPr>
      <w:r>
        <w:rPr>
          <w:sz w:val="18"/>
          <w:szCs w:val="18"/>
        </w:rPr>
        <w:t>21</w:t>
      </w:r>
    </w:p>
    <w:p w14:paraId="0A6E7B4F" w14:textId="00C929B0" w:rsidR="00CB5D92" w:rsidRDefault="004602A6" w:rsidP="00F959EB">
      <w:pPr>
        <w:rPr>
          <w:b/>
          <w:bCs/>
          <w:sz w:val="28"/>
          <w:szCs w:val="28"/>
        </w:rPr>
      </w:pPr>
      <w:r>
        <w:rPr>
          <w:b/>
          <w:bCs/>
          <w:sz w:val="28"/>
          <w:szCs w:val="28"/>
        </w:rPr>
        <w:lastRenderedPageBreak/>
        <w:t xml:space="preserve">            </w:t>
      </w:r>
      <w:r w:rsidR="008B01D5">
        <w:rPr>
          <w:b/>
          <w:bCs/>
          <w:sz w:val="28"/>
          <w:szCs w:val="28"/>
        </w:rPr>
        <w:t>Algorithm:</w:t>
      </w:r>
    </w:p>
    <w:p w14:paraId="2C9ABE51" w14:textId="364CB28B" w:rsidR="008B01D5" w:rsidRDefault="008B01D5" w:rsidP="008B01D5">
      <w:pPr>
        <w:pStyle w:val="ListParagraph"/>
        <w:numPr>
          <w:ilvl w:val="0"/>
          <w:numId w:val="17"/>
        </w:numPr>
        <w:rPr>
          <w:b/>
          <w:bCs/>
          <w:sz w:val="28"/>
          <w:szCs w:val="28"/>
        </w:rPr>
      </w:pPr>
      <w:r>
        <w:rPr>
          <w:b/>
          <w:bCs/>
          <w:sz w:val="28"/>
          <w:szCs w:val="28"/>
        </w:rPr>
        <w:t>Start the application.</w:t>
      </w:r>
    </w:p>
    <w:p w14:paraId="04DA37C8" w14:textId="5940F938" w:rsidR="008B01D5" w:rsidRDefault="008B01D5" w:rsidP="008B01D5">
      <w:pPr>
        <w:pStyle w:val="ListParagraph"/>
        <w:numPr>
          <w:ilvl w:val="0"/>
          <w:numId w:val="17"/>
        </w:numPr>
        <w:rPr>
          <w:b/>
          <w:bCs/>
          <w:sz w:val="28"/>
          <w:szCs w:val="28"/>
        </w:rPr>
      </w:pPr>
      <w:r>
        <w:rPr>
          <w:b/>
          <w:bCs/>
          <w:sz w:val="28"/>
          <w:szCs w:val="28"/>
        </w:rPr>
        <w:t>Register by filling the necessary details.</w:t>
      </w:r>
    </w:p>
    <w:p w14:paraId="35E1AE37" w14:textId="08311EF7" w:rsidR="008B01D5" w:rsidRDefault="008B01D5" w:rsidP="008B01D5">
      <w:pPr>
        <w:pStyle w:val="ListParagraph"/>
        <w:numPr>
          <w:ilvl w:val="0"/>
          <w:numId w:val="17"/>
        </w:numPr>
        <w:rPr>
          <w:b/>
          <w:bCs/>
          <w:sz w:val="28"/>
          <w:szCs w:val="28"/>
        </w:rPr>
      </w:pPr>
      <w:r>
        <w:rPr>
          <w:b/>
          <w:bCs/>
          <w:sz w:val="28"/>
          <w:szCs w:val="28"/>
        </w:rPr>
        <w:t>Select the option of donor or volunteer accordingly.</w:t>
      </w:r>
    </w:p>
    <w:p w14:paraId="737A4F9A" w14:textId="70B3D683" w:rsidR="008B01D5" w:rsidRDefault="008B01D5" w:rsidP="008B01D5">
      <w:pPr>
        <w:pStyle w:val="ListParagraph"/>
        <w:numPr>
          <w:ilvl w:val="0"/>
          <w:numId w:val="17"/>
        </w:numPr>
        <w:rPr>
          <w:b/>
          <w:bCs/>
          <w:sz w:val="28"/>
          <w:szCs w:val="28"/>
        </w:rPr>
      </w:pPr>
      <w:r>
        <w:rPr>
          <w:b/>
          <w:bCs/>
          <w:sz w:val="28"/>
          <w:szCs w:val="28"/>
        </w:rPr>
        <w:t>If you wish to donate, go to the donation page by clicking on Donor button.</w:t>
      </w:r>
    </w:p>
    <w:p w14:paraId="3AC0990C" w14:textId="2CA26D3A" w:rsidR="008B01D5" w:rsidRDefault="008B01D5" w:rsidP="008B01D5">
      <w:pPr>
        <w:pStyle w:val="ListParagraph"/>
        <w:numPr>
          <w:ilvl w:val="0"/>
          <w:numId w:val="17"/>
        </w:numPr>
        <w:rPr>
          <w:b/>
          <w:bCs/>
          <w:sz w:val="28"/>
          <w:szCs w:val="28"/>
        </w:rPr>
      </w:pPr>
      <w:r>
        <w:rPr>
          <w:b/>
          <w:bCs/>
          <w:sz w:val="28"/>
          <w:szCs w:val="28"/>
        </w:rPr>
        <w:t>Click on create donation.</w:t>
      </w:r>
    </w:p>
    <w:p w14:paraId="6DAD713F" w14:textId="393BAFDB" w:rsidR="008B01D5" w:rsidRDefault="008B01D5" w:rsidP="008B01D5">
      <w:pPr>
        <w:pStyle w:val="ListParagraph"/>
        <w:numPr>
          <w:ilvl w:val="0"/>
          <w:numId w:val="17"/>
        </w:numPr>
        <w:rPr>
          <w:b/>
          <w:bCs/>
          <w:sz w:val="28"/>
          <w:szCs w:val="28"/>
        </w:rPr>
      </w:pPr>
      <w:r>
        <w:rPr>
          <w:b/>
          <w:bCs/>
          <w:sz w:val="28"/>
          <w:szCs w:val="28"/>
        </w:rPr>
        <w:t>Fill up the details and click Submit.</w:t>
      </w:r>
    </w:p>
    <w:p w14:paraId="54E50C8D" w14:textId="2BCD533F" w:rsidR="008B01D5" w:rsidRDefault="008B01D5" w:rsidP="008B01D5">
      <w:pPr>
        <w:pStyle w:val="ListParagraph"/>
        <w:numPr>
          <w:ilvl w:val="0"/>
          <w:numId w:val="17"/>
        </w:numPr>
        <w:rPr>
          <w:b/>
          <w:bCs/>
          <w:sz w:val="28"/>
          <w:szCs w:val="28"/>
        </w:rPr>
      </w:pPr>
      <w:r>
        <w:rPr>
          <w:b/>
          <w:bCs/>
          <w:sz w:val="28"/>
          <w:szCs w:val="28"/>
        </w:rPr>
        <w:t>If you wish to see donation request, click on Request for Food option.</w:t>
      </w:r>
    </w:p>
    <w:p w14:paraId="25BE20A5" w14:textId="3B84E448" w:rsidR="008B01D5" w:rsidRDefault="008B01D5" w:rsidP="008B01D5">
      <w:pPr>
        <w:pStyle w:val="ListParagraph"/>
        <w:numPr>
          <w:ilvl w:val="0"/>
          <w:numId w:val="17"/>
        </w:numPr>
        <w:rPr>
          <w:b/>
          <w:bCs/>
          <w:sz w:val="28"/>
          <w:szCs w:val="28"/>
        </w:rPr>
      </w:pPr>
      <w:r>
        <w:rPr>
          <w:b/>
          <w:bCs/>
          <w:sz w:val="28"/>
          <w:szCs w:val="28"/>
        </w:rPr>
        <w:t xml:space="preserve">If you are in need of </w:t>
      </w:r>
      <w:proofErr w:type="gramStart"/>
      <w:r>
        <w:rPr>
          <w:b/>
          <w:bCs/>
          <w:sz w:val="28"/>
          <w:szCs w:val="28"/>
        </w:rPr>
        <w:t>food</w:t>
      </w:r>
      <w:proofErr w:type="gramEnd"/>
      <w:r>
        <w:rPr>
          <w:b/>
          <w:bCs/>
          <w:sz w:val="28"/>
          <w:szCs w:val="28"/>
        </w:rPr>
        <w:t xml:space="preserve"> go to the request food option, which is on the volunteer page.</w:t>
      </w:r>
    </w:p>
    <w:p w14:paraId="693E9C74" w14:textId="3E534C46" w:rsidR="008B01D5" w:rsidRDefault="008B01D5" w:rsidP="008B01D5">
      <w:pPr>
        <w:pStyle w:val="ListParagraph"/>
        <w:numPr>
          <w:ilvl w:val="0"/>
          <w:numId w:val="17"/>
        </w:numPr>
        <w:rPr>
          <w:b/>
          <w:bCs/>
          <w:sz w:val="28"/>
          <w:szCs w:val="28"/>
        </w:rPr>
      </w:pPr>
      <w:r>
        <w:rPr>
          <w:b/>
          <w:bCs/>
          <w:sz w:val="28"/>
          <w:szCs w:val="28"/>
        </w:rPr>
        <w:t>Fill up your requirement and click on Request button.</w:t>
      </w:r>
    </w:p>
    <w:p w14:paraId="0CA5283E" w14:textId="09269E31" w:rsidR="008B01D5" w:rsidRDefault="008B01D5" w:rsidP="008B01D5">
      <w:pPr>
        <w:pStyle w:val="ListParagraph"/>
        <w:numPr>
          <w:ilvl w:val="0"/>
          <w:numId w:val="17"/>
        </w:numPr>
        <w:rPr>
          <w:b/>
          <w:bCs/>
          <w:sz w:val="28"/>
          <w:szCs w:val="28"/>
        </w:rPr>
      </w:pPr>
      <w:r>
        <w:rPr>
          <w:b/>
          <w:bCs/>
          <w:sz w:val="28"/>
          <w:szCs w:val="28"/>
        </w:rPr>
        <w:t xml:space="preserve"> If you wish to see the available food listed by </w:t>
      </w:r>
      <w:proofErr w:type="gramStart"/>
      <w:r>
        <w:rPr>
          <w:b/>
          <w:bCs/>
          <w:sz w:val="28"/>
          <w:szCs w:val="28"/>
        </w:rPr>
        <w:t>donors</w:t>
      </w:r>
      <w:proofErr w:type="gramEnd"/>
      <w:r>
        <w:rPr>
          <w:b/>
          <w:bCs/>
          <w:sz w:val="28"/>
          <w:szCs w:val="28"/>
        </w:rPr>
        <w:t xml:space="preserve"> click on Available food button.</w:t>
      </w:r>
    </w:p>
    <w:p w14:paraId="0E774F59" w14:textId="77777777" w:rsidR="008B01D5" w:rsidRDefault="008B01D5" w:rsidP="008B01D5">
      <w:pPr>
        <w:pStyle w:val="ListParagraph"/>
        <w:ind w:left="1080"/>
        <w:rPr>
          <w:b/>
          <w:bCs/>
          <w:sz w:val="28"/>
          <w:szCs w:val="28"/>
        </w:rPr>
      </w:pPr>
    </w:p>
    <w:p w14:paraId="154E1FB0" w14:textId="77777777" w:rsidR="005F497D" w:rsidRDefault="005F497D" w:rsidP="008B01D5">
      <w:pPr>
        <w:rPr>
          <w:b/>
          <w:bCs/>
          <w:sz w:val="28"/>
          <w:szCs w:val="28"/>
        </w:rPr>
      </w:pPr>
    </w:p>
    <w:p w14:paraId="512E2614" w14:textId="77777777" w:rsidR="005F497D" w:rsidRDefault="005F497D" w:rsidP="008B01D5">
      <w:pPr>
        <w:rPr>
          <w:b/>
          <w:bCs/>
          <w:sz w:val="28"/>
          <w:szCs w:val="28"/>
        </w:rPr>
      </w:pPr>
    </w:p>
    <w:p w14:paraId="756370AE" w14:textId="77777777" w:rsidR="005F497D" w:rsidRDefault="005F497D" w:rsidP="008B01D5">
      <w:pPr>
        <w:rPr>
          <w:b/>
          <w:bCs/>
          <w:sz w:val="28"/>
          <w:szCs w:val="28"/>
        </w:rPr>
      </w:pPr>
    </w:p>
    <w:p w14:paraId="6B30FC40" w14:textId="77777777" w:rsidR="005F497D" w:rsidRDefault="005F497D" w:rsidP="008B01D5">
      <w:pPr>
        <w:rPr>
          <w:b/>
          <w:bCs/>
          <w:sz w:val="28"/>
          <w:szCs w:val="28"/>
        </w:rPr>
      </w:pPr>
    </w:p>
    <w:p w14:paraId="2292B529" w14:textId="77777777" w:rsidR="005F497D" w:rsidRDefault="005F497D" w:rsidP="008B01D5">
      <w:pPr>
        <w:rPr>
          <w:b/>
          <w:bCs/>
          <w:sz w:val="28"/>
          <w:szCs w:val="28"/>
        </w:rPr>
      </w:pPr>
    </w:p>
    <w:p w14:paraId="423B44FA" w14:textId="77777777" w:rsidR="005F497D" w:rsidRDefault="005F497D" w:rsidP="008B01D5">
      <w:pPr>
        <w:rPr>
          <w:b/>
          <w:bCs/>
          <w:sz w:val="28"/>
          <w:szCs w:val="28"/>
        </w:rPr>
      </w:pPr>
    </w:p>
    <w:p w14:paraId="73E103DB" w14:textId="77777777" w:rsidR="005F497D" w:rsidRDefault="005F497D" w:rsidP="008B01D5">
      <w:pPr>
        <w:rPr>
          <w:b/>
          <w:bCs/>
          <w:sz w:val="28"/>
          <w:szCs w:val="28"/>
        </w:rPr>
      </w:pPr>
    </w:p>
    <w:p w14:paraId="1C1F7BF9" w14:textId="77777777" w:rsidR="005F497D" w:rsidRDefault="005F497D" w:rsidP="008B01D5">
      <w:pPr>
        <w:rPr>
          <w:b/>
          <w:bCs/>
          <w:sz w:val="28"/>
          <w:szCs w:val="28"/>
        </w:rPr>
      </w:pPr>
    </w:p>
    <w:p w14:paraId="0376486B" w14:textId="77777777" w:rsidR="005F497D" w:rsidRDefault="005F497D" w:rsidP="008B01D5">
      <w:pPr>
        <w:rPr>
          <w:b/>
          <w:bCs/>
          <w:sz w:val="28"/>
          <w:szCs w:val="28"/>
        </w:rPr>
      </w:pPr>
    </w:p>
    <w:p w14:paraId="7B95BAB5" w14:textId="77777777" w:rsidR="005F497D" w:rsidRDefault="005F497D" w:rsidP="008B01D5">
      <w:pPr>
        <w:rPr>
          <w:b/>
          <w:bCs/>
          <w:sz w:val="28"/>
          <w:szCs w:val="28"/>
        </w:rPr>
      </w:pPr>
    </w:p>
    <w:p w14:paraId="45C15B71" w14:textId="77777777" w:rsidR="005F497D" w:rsidRDefault="005F497D" w:rsidP="008B01D5">
      <w:pPr>
        <w:rPr>
          <w:b/>
          <w:bCs/>
          <w:sz w:val="28"/>
          <w:szCs w:val="28"/>
        </w:rPr>
      </w:pPr>
    </w:p>
    <w:p w14:paraId="4A17BE5B" w14:textId="77777777" w:rsidR="005F497D" w:rsidRDefault="005F497D" w:rsidP="008B01D5">
      <w:pPr>
        <w:rPr>
          <w:b/>
          <w:bCs/>
          <w:sz w:val="28"/>
          <w:szCs w:val="28"/>
        </w:rPr>
      </w:pPr>
    </w:p>
    <w:p w14:paraId="564BF84E" w14:textId="77777777" w:rsidR="005F497D" w:rsidRDefault="005F497D" w:rsidP="008B01D5">
      <w:pPr>
        <w:rPr>
          <w:b/>
          <w:bCs/>
          <w:sz w:val="28"/>
          <w:szCs w:val="28"/>
        </w:rPr>
      </w:pPr>
    </w:p>
    <w:p w14:paraId="7A14690A" w14:textId="77777777" w:rsidR="005F497D" w:rsidRDefault="005F497D" w:rsidP="008B01D5">
      <w:pPr>
        <w:rPr>
          <w:b/>
          <w:bCs/>
          <w:sz w:val="28"/>
          <w:szCs w:val="28"/>
        </w:rPr>
      </w:pPr>
    </w:p>
    <w:p w14:paraId="5683722F" w14:textId="77777777" w:rsidR="005F497D" w:rsidRDefault="005F497D" w:rsidP="008B01D5">
      <w:pPr>
        <w:rPr>
          <w:b/>
          <w:bCs/>
          <w:sz w:val="28"/>
          <w:szCs w:val="28"/>
        </w:rPr>
      </w:pPr>
    </w:p>
    <w:p w14:paraId="6CEDA9AD" w14:textId="77777777" w:rsidR="005F497D" w:rsidRDefault="005F497D" w:rsidP="008B01D5">
      <w:pPr>
        <w:rPr>
          <w:b/>
          <w:bCs/>
          <w:sz w:val="28"/>
          <w:szCs w:val="28"/>
        </w:rPr>
      </w:pPr>
    </w:p>
    <w:p w14:paraId="5007EDC4" w14:textId="77777777" w:rsidR="005F497D" w:rsidRDefault="005F497D" w:rsidP="008B01D5">
      <w:pPr>
        <w:rPr>
          <w:b/>
          <w:bCs/>
          <w:sz w:val="28"/>
          <w:szCs w:val="28"/>
        </w:rPr>
      </w:pPr>
    </w:p>
    <w:p w14:paraId="4204768C" w14:textId="77777777" w:rsidR="005F497D" w:rsidRDefault="005F497D" w:rsidP="008B01D5">
      <w:pPr>
        <w:rPr>
          <w:b/>
          <w:bCs/>
          <w:sz w:val="28"/>
          <w:szCs w:val="28"/>
        </w:rPr>
      </w:pPr>
    </w:p>
    <w:p w14:paraId="25185F41" w14:textId="77777777" w:rsidR="005F497D" w:rsidRDefault="005F497D" w:rsidP="008B01D5">
      <w:pPr>
        <w:rPr>
          <w:b/>
          <w:bCs/>
          <w:sz w:val="28"/>
          <w:szCs w:val="28"/>
        </w:rPr>
      </w:pPr>
    </w:p>
    <w:p w14:paraId="4A817724" w14:textId="77777777" w:rsidR="005F497D" w:rsidRDefault="005F497D" w:rsidP="008B01D5">
      <w:pPr>
        <w:rPr>
          <w:b/>
          <w:bCs/>
          <w:sz w:val="28"/>
          <w:szCs w:val="28"/>
        </w:rPr>
      </w:pPr>
    </w:p>
    <w:p w14:paraId="05B964B3" w14:textId="77777777" w:rsidR="005F497D" w:rsidRDefault="005F497D" w:rsidP="008B01D5">
      <w:pPr>
        <w:rPr>
          <w:b/>
          <w:bCs/>
          <w:sz w:val="28"/>
          <w:szCs w:val="28"/>
        </w:rPr>
      </w:pPr>
    </w:p>
    <w:p w14:paraId="50C4D2AE" w14:textId="77777777" w:rsidR="005F497D" w:rsidRDefault="005F497D" w:rsidP="005F497D">
      <w:pPr>
        <w:jc w:val="right"/>
        <w:rPr>
          <w:sz w:val="18"/>
          <w:szCs w:val="18"/>
        </w:rPr>
      </w:pPr>
    </w:p>
    <w:p w14:paraId="7ADE9FF1" w14:textId="072DD712" w:rsidR="005F497D" w:rsidRPr="005F497D" w:rsidRDefault="00D548DD" w:rsidP="005F497D">
      <w:pPr>
        <w:jc w:val="right"/>
        <w:rPr>
          <w:sz w:val="18"/>
          <w:szCs w:val="18"/>
        </w:rPr>
      </w:pPr>
      <w:r>
        <w:rPr>
          <w:sz w:val="18"/>
          <w:szCs w:val="18"/>
        </w:rPr>
        <w:t>22</w:t>
      </w:r>
    </w:p>
    <w:p w14:paraId="2FAEA9B6" w14:textId="3C59815E" w:rsidR="008B01D5" w:rsidRDefault="008B01D5" w:rsidP="008B01D5">
      <w:pPr>
        <w:rPr>
          <w:b/>
          <w:bCs/>
          <w:sz w:val="28"/>
          <w:szCs w:val="28"/>
        </w:rPr>
      </w:pPr>
      <w:r>
        <w:rPr>
          <w:b/>
          <w:bCs/>
          <w:sz w:val="28"/>
          <w:szCs w:val="28"/>
        </w:rPr>
        <w:lastRenderedPageBreak/>
        <w:t>If the user is a donor:</w:t>
      </w:r>
    </w:p>
    <w:p w14:paraId="6E3BE961" w14:textId="77777777" w:rsidR="008B01D5" w:rsidRDefault="008B01D5" w:rsidP="008B01D5">
      <w:pPr>
        <w:rPr>
          <w:b/>
          <w:bCs/>
          <w:sz w:val="28"/>
          <w:szCs w:val="28"/>
        </w:rPr>
      </w:pPr>
    </w:p>
    <w:p w14:paraId="284D04C4" w14:textId="19A82A55" w:rsidR="008B01D5" w:rsidRDefault="008B01D5" w:rsidP="008B01D5">
      <w:pPr>
        <w:rPr>
          <w:b/>
          <w:bCs/>
          <w:sz w:val="28"/>
          <w:szCs w:val="28"/>
        </w:rPr>
      </w:pPr>
      <w:r>
        <w:rPr>
          <w:b/>
          <w:bCs/>
          <w:noProof/>
          <w:sz w:val="28"/>
          <w:szCs w:val="28"/>
        </w:rPr>
        <w:drawing>
          <wp:inline distT="0" distB="0" distL="0" distR="0" wp14:anchorId="085A9396" wp14:editId="51A962AF">
            <wp:extent cx="5060950" cy="3048000"/>
            <wp:effectExtent l="0" t="0" r="6350" b="0"/>
            <wp:docPr id="21738651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60950" cy="3048000"/>
                    </a:xfrm>
                    <a:prstGeom prst="rect">
                      <a:avLst/>
                    </a:prstGeom>
                    <a:noFill/>
                    <a:ln>
                      <a:noFill/>
                    </a:ln>
                  </pic:spPr>
                </pic:pic>
              </a:graphicData>
            </a:graphic>
          </wp:inline>
        </w:drawing>
      </w:r>
    </w:p>
    <w:p w14:paraId="1414D87F" w14:textId="77777777" w:rsidR="008B01D5" w:rsidRDefault="008B01D5" w:rsidP="008B01D5">
      <w:pPr>
        <w:rPr>
          <w:b/>
          <w:bCs/>
          <w:sz w:val="28"/>
          <w:szCs w:val="28"/>
        </w:rPr>
      </w:pPr>
    </w:p>
    <w:p w14:paraId="70234DF6" w14:textId="77777777" w:rsidR="008B01D5" w:rsidRDefault="008B01D5" w:rsidP="008B01D5">
      <w:pPr>
        <w:rPr>
          <w:b/>
          <w:bCs/>
          <w:sz w:val="28"/>
          <w:szCs w:val="28"/>
        </w:rPr>
      </w:pPr>
    </w:p>
    <w:p w14:paraId="51B88611" w14:textId="77777777" w:rsidR="004602A6" w:rsidRDefault="004602A6" w:rsidP="008B01D5">
      <w:pPr>
        <w:rPr>
          <w:b/>
          <w:bCs/>
          <w:sz w:val="28"/>
          <w:szCs w:val="28"/>
        </w:rPr>
      </w:pPr>
    </w:p>
    <w:p w14:paraId="1A646EED" w14:textId="77777777" w:rsidR="004602A6" w:rsidRDefault="004602A6" w:rsidP="008B01D5">
      <w:pPr>
        <w:rPr>
          <w:b/>
          <w:bCs/>
          <w:sz w:val="28"/>
          <w:szCs w:val="28"/>
        </w:rPr>
      </w:pPr>
    </w:p>
    <w:p w14:paraId="762208FA" w14:textId="2EFC26AC" w:rsidR="008B01D5" w:rsidRDefault="008B01D5" w:rsidP="008B01D5">
      <w:pPr>
        <w:rPr>
          <w:b/>
          <w:bCs/>
          <w:sz w:val="28"/>
          <w:szCs w:val="28"/>
        </w:rPr>
      </w:pPr>
      <w:r w:rsidRPr="008B01D5">
        <w:rPr>
          <w:b/>
          <w:bCs/>
          <w:sz w:val="28"/>
          <w:szCs w:val="28"/>
        </w:rPr>
        <w:t>If the user is a volunteer</w:t>
      </w:r>
      <w:r>
        <w:rPr>
          <w:b/>
          <w:bCs/>
          <w:sz w:val="28"/>
          <w:szCs w:val="28"/>
        </w:rPr>
        <w:t>:</w:t>
      </w:r>
    </w:p>
    <w:p w14:paraId="100DDAF3" w14:textId="0C0E52C5" w:rsidR="008B01D5" w:rsidRPr="008B01D5" w:rsidRDefault="008B01D5" w:rsidP="008B01D5">
      <w:pPr>
        <w:rPr>
          <w:b/>
          <w:bCs/>
          <w:sz w:val="28"/>
          <w:szCs w:val="28"/>
        </w:rPr>
      </w:pPr>
      <w:r>
        <w:rPr>
          <w:b/>
          <w:bCs/>
          <w:noProof/>
          <w:sz w:val="28"/>
          <w:szCs w:val="28"/>
        </w:rPr>
        <w:drawing>
          <wp:inline distT="0" distB="0" distL="0" distR="0" wp14:anchorId="78DF810E" wp14:editId="7748D467">
            <wp:extent cx="4514850" cy="3086100"/>
            <wp:effectExtent l="0" t="0" r="0" b="0"/>
            <wp:docPr id="177907897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514850" cy="3086100"/>
                    </a:xfrm>
                    <a:prstGeom prst="rect">
                      <a:avLst/>
                    </a:prstGeom>
                    <a:noFill/>
                    <a:ln>
                      <a:noFill/>
                    </a:ln>
                  </pic:spPr>
                </pic:pic>
              </a:graphicData>
            </a:graphic>
          </wp:inline>
        </w:drawing>
      </w:r>
    </w:p>
    <w:p w14:paraId="662F0E4F" w14:textId="77777777" w:rsidR="008B01D5" w:rsidRDefault="008B01D5" w:rsidP="008B01D5">
      <w:pPr>
        <w:rPr>
          <w:b/>
          <w:bCs/>
          <w:sz w:val="28"/>
          <w:szCs w:val="28"/>
        </w:rPr>
      </w:pPr>
    </w:p>
    <w:p w14:paraId="472C8661" w14:textId="77777777" w:rsidR="008B01D5" w:rsidRPr="005F497D" w:rsidRDefault="008B01D5" w:rsidP="005F497D">
      <w:pPr>
        <w:jc w:val="right"/>
        <w:rPr>
          <w:sz w:val="18"/>
          <w:szCs w:val="18"/>
        </w:rPr>
      </w:pPr>
    </w:p>
    <w:p w14:paraId="542FD3AE" w14:textId="031BBAA8" w:rsidR="004602A6" w:rsidRPr="005F497D" w:rsidRDefault="00D548DD" w:rsidP="005F497D">
      <w:pPr>
        <w:jc w:val="right"/>
        <w:rPr>
          <w:sz w:val="18"/>
          <w:szCs w:val="18"/>
        </w:rPr>
      </w:pPr>
      <w:r>
        <w:rPr>
          <w:sz w:val="18"/>
          <w:szCs w:val="18"/>
        </w:rPr>
        <w:t>23</w:t>
      </w:r>
    </w:p>
    <w:p w14:paraId="40139860" w14:textId="77777777" w:rsidR="008B01D5" w:rsidRPr="008B01D5" w:rsidRDefault="008B01D5" w:rsidP="008B01D5">
      <w:pPr>
        <w:rPr>
          <w:b/>
          <w:bCs/>
          <w:sz w:val="28"/>
          <w:szCs w:val="28"/>
        </w:rPr>
      </w:pPr>
    </w:p>
    <w:p w14:paraId="5F014902" w14:textId="10430731" w:rsidR="00DF34B8" w:rsidRPr="008B01D5" w:rsidRDefault="00DF34B8" w:rsidP="008B01D5">
      <w:pPr>
        <w:pStyle w:val="ListParagraph"/>
        <w:numPr>
          <w:ilvl w:val="0"/>
          <w:numId w:val="7"/>
        </w:numPr>
        <w:rPr>
          <w:b/>
          <w:bCs/>
          <w:sz w:val="28"/>
          <w:szCs w:val="28"/>
        </w:rPr>
      </w:pPr>
      <w:r w:rsidRPr="008B01D5">
        <w:rPr>
          <w:b/>
          <w:bCs/>
          <w:sz w:val="28"/>
          <w:szCs w:val="28"/>
        </w:rPr>
        <w:t>Use Case Diagram</w:t>
      </w:r>
      <w:r w:rsidR="00F959EB" w:rsidRPr="008B01D5">
        <w:rPr>
          <w:b/>
          <w:bCs/>
          <w:sz w:val="28"/>
          <w:szCs w:val="28"/>
        </w:rPr>
        <w:t xml:space="preserve">: </w:t>
      </w:r>
      <w:r w:rsidR="00F959EB" w:rsidRPr="008B01D5">
        <w:rPr>
          <w:sz w:val="28"/>
          <w:szCs w:val="28"/>
        </w:rPr>
        <w:t>describes</w:t>
      </w:r>
      <w:r w:rsidRPr="008B01D5">
        <w:rPr>
          <w:sz w:val="28"/>
          <w:szCs w:val="28"/>
        </w:rPr>
        <w:t xml:space="preserve"> the functional requirements of the system and show how different types of users interact with the system.</w:t>
      </w:r>
    </w:p>
    <w:p w14:paraId="6987F0E4" w14:textId="0FF9739D" w:rsidR="00DF34B8" w:rsidRPr="00DF34B8" w:rsidRDefault="00DF34B8" w:rsidP="00DF34B8">
      <w:pPr>
        <w:rPr>
          <w:sz w:val="28"/>
          <w:szCs w:val="28"/>
        </w:rPr>
      </w:pPr>
      <w:r w:rsidRPr="00DF34B8">
        <w:rPr>
          <w:sz w:val="28"/>
          <w:szCs w:val="28"/>
        </w:rPr>
        <w:t>Actors:</w:t>
      </w:r>
    </w:p>
    <w:p w14:paraId="1F31454E" w14:textId="77777777" w:rsidR="00DF34B8" w:rsidRPr="00C6090D" w:rsidRDefault="00DF34B8" w:rsidP="00C6090D">
      <w:pPr>
        <w:pStyle w:val="ListParagraph"/>
        <w:numPr>
          <w:ilvl w:val="0"/>
          <w:numId w:val="12"/>
        </w:numPr>
        <w:rPr>
          <w:sz w:val="28"/>
          <w:szCs w:val="28"/>
        </w:rPr>
      </w:pPr>
      <w:r w:rsidRPr="00C6090D">
        <w:rPr>
          <w:sz w:val="28"/>
          <w:szCs w:val="28"/>
        </w:rPr>
        <w:t>Customer: The user making donations.</w:t>
      </w:r>
    </w:p>
    <w:p w14:paraId="403C7915" w14:textId="77777777" w:rsidR="00DF34B8" w:rsidRPr="00C6090D" w:rsidRDefault="00DF34B8" w:rsidP="00C6090D">
      <w:pPr>
        <w:pStyle w:val="ListParagraph"/>
        <w:numPr>
          <w:ilvl w:val="0"/>
          <w:numId w:val="12"/>
        </w:numPr>
        <w:rPr>
          <w:sz w:val="28"/>
          <w:szCs w:val="28"/>
        </w:rPr>
      </w:pPr>
      <w:r w:rsidRPr="00C6090D">
        <w:rPr>
          <w:sz w:val="28"/>
          <w:szCs w:val="28"/>
        </w:rPr>
        <w:t>Restaurant Admin: The restaurant management who oversees donations, goals, and financials.</w:t>
      </w:r>
    </w:p>
    <w:p w14:paraId="6AFDF9DC" w14:textId="38855325" w:rsidR="00DF34B8" w:rsidRPr="00C6090D" w:rsidRDefault="00DF34B8" w:rsidP="00C6090D">
      <w:pPr>
        <w:pStyle w:val="ListParagraph"/>
        <w:numPr>
          <w:ilvl w:val="0"/>
          <w:numId w:val="12"/>
        </w:numPr>
        <w:rPr>
          <w:sz w:val="28"/>
          <w:szCs w:val="28"/>
        </w:rPr>
      </w:pPr>
      <w:r w:rsidRPr="00C6090D">
        <w:rPr>
          <w:sz w:val="28"/>
          <w:szCs w:val="28"/>
        </w:rPr>
        <w:t>Payment Gateway: External system to handle payments</w:t>
      </w:r>
      <w:r w:rsidR="0014298C" w:rsidRPr="00C6090D">
        <w:rPr>
          <w:sz w:val="28"/>
          <w:szCs w:val="28"/>
        </w:rPr>
        <w:t>.</w:t>
      </w:r>
    </w:p>
    <w:p w14:paraId="160BDF60" w14:textId="5D73648C" w:rsidR="00DF34B8" w:rsidRPr="00DF34B8" w:rsidRDefault="00DF34B8" w:rsidP="00DF34B8">
      <w:pPr>
        <w:rPr>
          <w:sz w:val="28"/>
          <w:szCs w:val="28"/>
        </w:rPr>
      </w:pPr>
      <w:r w:rsidRPr="00DF34B8">
        <w:rPr>
          <w:sz w:val="28"/>
          <w:szCs w:val="28"/>
        </w:rPr>
        <w:t>Use Cases:</w:t>
      </w:r>
    </w:p>
    <w:p w14:paraId="540BC584" w14:textId="46D7D969" w:rsidR="00DF34B8" w:rsidRPr="00C6090D" w:rsidRDefault="00DF34B8" w:rsidP="00C6090D">
      <w:pPr>
        <w:pStyle w:val="ListParagraph"/>
        <w:numPr>
          <w:ilvl w:val="0"/>
          <w:numId w:val="13"/>
        </w:numPr>
        <w:rPr>
          <w:sz w:val="28"/>
          <w:szCs w:val="28"/>
        </w:rPr>
      </w:pPr>
      <w:r w:rsidRPr="00C6090D">
        <w:rPr>
          <w:sz w:val="28"/>
          <w:szCs w:val="28"/>
        </w:rPr>
        <w:t>Customer:</w:t>
      </w:r>
      <w:r w:rsidR="0014298C" w:rsidRPr="00C6090D">
        <w:rPr>
          <w:sz w:val="28"/>
          <w:szCs w:val="28"/>
        </w:rPr>
        <w:t xml:space="preserve"> </w:t>
      </w:r>
      <w:r w:rsidRPr="00C6090D">
        <w:rPr>
          <w:sz w:val="28"/>
          <w:szCs w:val="28"/>
        </w:rPr>
        <w:t>Browse restaurant information</w:t>
      </w:r>
      <w:r w:rsidR="0014298C" w:rsidRPr="00C6090D">
        <w:rPr>
          <w:sz w:val="28"/>
          <w:szCs w:val="28"/>
        </w:rPr>
        <w:t xml:space="preserve">, </w:t>
      </w:r>
      <w:proofErr w:type="gramStart"/>
      <w:r w:rsidRPr="00C6090D">
        <w:rPr>
          <w:sz w:val="28"/>
          <w:szCs w:val="28"/>
        </w:rPr>
        <w:t>Make</w:t>
      </w:r>
      <w:proofErr w:type="gramEnd"/>
      <w:r w:rsidRPr="00C6090D">
        <w:rPr>
          <w:sz w:val="28"/>
          <w:szCs w:val="28"/>
        </w:rPr>
        <w:t xml:space="preserve"> a donation</w:t>
      </w:r>
      <w:r w:rsidR="0014298C" w:rsidRPr="00C6090D">
        <w:rPr>
          <w:sz w:val="28"/>
          <w:szCs w:val="28"/>
        </w:rPr>
        <w:t xml:space="preserve">, </w:t>
      </w:r>
      <w:r w:rsidRPr="00C6090D">
        <w:rPr>
          <w:sz w:val="28"/>
          <w:szCs w:val="28"/>
        </w:rPr>
        <w:t>View donation history</w:t>
      </w:r>
      <w:r w:rsidR="0014298C" w:rsidRPr="00C6090D">
        <w:rPr>
          <w:sz w:val="28"/>
          <w:szCs w:val="28"/>
        </w:rPr>
        <w:t xml:space="preserve">, </w:t>
      </w:r>
      <w:r w:rsidRPr="00C6090D">
        <w:rPr>
          <w:sz w:val="28"/>
          <w:szCs w:val="28"/>
        </w:rPr>
        <w:t>Set up recurring donations</w:t>
      </w:r>
      <w:r w:rsidR="0014298C" w:rsidRPr="00C6090D">
        <w:rPr>
          <w:sz w:val="28"/>
          <w:szCs w:val="28"/>
        </w:rPr>
        <w:t xml:space="preserve">, </w:t>
      </w:r>
      <w:r w:rsidRPr="00C6090D">
        <w:rPr>
          <w:sz w:val="28"/>
          <w:szCs w:val="28"/>
        </w:rPr>
        <w:t>Share donation on social media.</w:t>
      </w:r>
    </w:p>
    <w:p w14:paraId="218DAD09" w14:textId="16F6397A" w:rsidR="00DF34B8" w:rsidRPr="00C6090D" w:rsidRDefault="00DF34B8" w:rsidP="00C6090D">
      <w:pPr>
        <w:pStyle w:val="ListParagraph"/>
        <w:numPr>
          <w:ilvl w:val="0"/>
          <w:numId w:val="13"/>
        </w:numPr>
        <w:rPr>
          <w:sz w:val="28"/>
          <w:szCs w:val="28"/>
        </w:rPr>
      </w:pPr>
      <w:r w:rsidRPr="00C6090D">
        <w:rPr>
          <w:sz w:val="28"/>
          <w:szCs w:val="28"/>
        </w:rPr>
        <w:t>Restaurant Admin:</w:t>
      </w:r>
      <w:r w:rsidR="0014298C" w:rsidRPr="00C6090D">
        <w:rPr>
          <w:sz w:val="28"/>
          <w:szCs w:val="28"/>
        </w:rPr>
        <w:t xml:space="preserve"> </w:t>
      </w:r>
      <w:r w:rsidRPr="00C6090D">
        <w:rPr>
          <w:sz w:val="28"/>
          <w:szCs w:val="28"/>
        </w:rPr>
        <w:t>Manage donation goals</w:t>
      </w:r>
      <w:r w:rsidR="0014298C" w:rsidRPr="00C6090D">
        <w:rPr>
          <w:sz w:val="28"/>
          <w:szCs w:val="28"/>
        </w:rPr>
        <w:t xml:space="preserve">, </w:t>
      </w:r>
      <w:r w:rsidRPr="00C6090D">
        <w:rPr>
          <w:sz w:val="28"/>
          <w:szCs w:val="28"/>
        </w:rPr>
        <w:t>View donation statistics</w:t>
      </w:r>
      <w:r w:rsidR="0014298C" w:rsidRPr="00C6090D">
        <w:rPr>
          <w:sz w:val="28"/>
          <w:szCs w:val="28"/>
        </w:rPr>
        <w:t xml:space="preserve">, </w:t>
      </w:r>
      <w:proofErr w:type="gramStart"/>
      <w:r w:rsidRPr="00C6090D">
        <w:rPr>
          <w:sz w:val="28"/>
          <w:szCs w:val="28"/>
        </w:rPr>
        <w:t>Set</w:t>
      </w:r>
      <w:proofErr w:type="gramEnd"/>
      <w:r w:rsidRPr="00C6090D">
        <w:rPr>
          <w:sz w:val="28"/>
          <w:szCs w:val="28"/>
        </w:rPr>
        <w:t xml:space="preserve"> up donation campaigns</w:t>
      </w:r>
      <w:r w:rsidR="0014298C" w:rsidRPr="00C6090D">
        <w:rPr>
          <w:sz w:val="28"/>
          <w:szCs w:val="28"/>
        </w:rPr>
        <w:t xml:space="preserve">, </w:t>
      </w:r>
      <w:r w:rsidRPr="00C6090D">
        <w:rPr>
          <w:sz w:val="28"/>
          <w:szCs w:val="28"/>
        </w:rPr>
        <w:t>Manage donation reports.</w:t>
      </w:r>
    </w:p>
    <w:p w14:paraId="3AC19758" w14:textId="1E388774" w:rsidR="00DF34B8" w:rsidRPr="00C6090D" w:rsidRDefault="00DF34B8" w:rsidP="00C6090D">
      <w:pPr>
        <w:pStyle w:val="ListParagraph"/>
        <w:numPr>
          <w:ilvl w:val="0"/>
          <w:numId w:val="13"/>
        </w:numPr>
        <w:rPr>
          <w:sz w:val="28"/>
          <w:szCs w:val="28"/>
        </w:rPr>
      </w:pPr>
      <w:r w:rsidRPr="00C6090D">
        <w:rPr>
          <w:sz w:val="28"/>
          <w:szCs w:val="28"/>
        </w:rPr>
        <w:t>Payment Gateway:</w:t>
      </w:r>
      <w:r w:rsidR="0014298C" w:rsidRPr="00C6090D">
        <w:rPr>
          <w:sz w:val="28"/>
          <w:szCs w:val="28"/>
        </w:rPr>
        <w:t xml:space="preserve"> </w:t>
      </w:r>
      <w:r w:rsidRPr="00C6090D">
        <w:rPr>
          <w:sz w:val="28"/>
          <w:szCs w:val="28"/>
        </w:rPr>
        <w:t>Process donation payments</w:t>
      </w:r>
      <w:r w:rsidR="0014298C" w:rsidRPr="00C6090D">
        <w:rPr>
          <w:sz w:val="28"/>
          <w:szCs w:val="28"/>
        </w:rPr>
        <w:t xml:space="preserve"> and </w:t>
      </w:r>
      <w:r w:rsidRPr="00C6090D">
        <w:rPr>
          <w:sz w:val="28"/>
          <w:szCs w:val="28"/>
        </w:rPr>
        <w:t>Verify transaction details.</w:t>
      </w:r>
    </w:p>
    <w:p w14:paraId="5416B4DF" w14:textId="77777777" w:rsidR="0014298C" w:rsidRDefault="0014298C" w:rsidP="00DF34B8">
      <w:pPr>
        <w:rPr>
          <w:sz w:val="28"/>
          <w:szCs w:val="28"/>
        </w:rPr>
      </w:pPr>
    </w:p>
    <w:p w14:paraId="6F04D6C5" w14:textId="77777777" w:rsidR="0014298C" w:rsidRDefault="0014298C" w:rsidP="00DF34B8">
      <w:pPr>
        <w:rPr>
          <w:sz w:val="28"/>
          <w:szCs w:val="28"/>
        </w:rPr>
      </w:pPr>
    </w:p>
    <w:p w14:paraId="2BFFFE1C" w14:textId="4444A1D2" w:rsidR="0014298C" w:rsidRDefault="00A41752" w:rsidP="00A41752">
      <w:pPr>
        <w:jc w:val="center"/>
        <w:rPr>
          <w:sz w:val="28"/>
          <w:szCs w:val="28"/>
        </w:rPr>
      </w:pPr>
      <w:r>
        <w:rPr>
          <w:noProof/>
          <w:sz w:val="28"/>
          <w:szCs w:val="28"/>
        </w:rPr>
        <w:drawing>
          <wp:inline distT="0" distB="0" distL="0" distR="0" wp14:anchorId="7E04FA54" wp14:editId="07E1FFFB">
            <wp:extent cx="4165600" cy="2444750"/>
            <wp:effectExtent l="0" t="0" r="6350" b="0"/>
            <wp:docPr id="52227504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165600" cy="2444750"/>
                    </a:xfrm>
                    <a:prstGeom prst="rect">
                      <a:avLst/>
                    </a:prstGeom>
                    <a:noFill/>
                    <a:ln>
                      <a:noFill/>
                    </a:ln>
                  </pic:spPr>
                </pic:pic>
              </a:graphicData>
            </a:graphic>
          </wp:inline>
        </w:drawing>
      </w:r>
    </w:p>
    <w:p w14:paraId="047CAF6A" w14:textId="77777777" w:rsidR="0014298C" w:rsidRDefault="0014298C" w:rsidP="00DF34B8">
      <w:pPr>
        <w:rPr>
          <w:sz w:val="28"/>
          <w:szCs w:val="28"/>
        </w:rPr>
      </w:pPr>
    </w:p>
    <w:p w14:paraId="13B4B3E8" w14:textId="77777777" w:rsidR="004602A6" w:rsidRDefault="004602A6" w:rsidP="00DF34B8">
      <w:pPr>
        <w:rPr>
          <w:sz w:val="28"/>
          <w:szCs w:val="28"/>
        </w:rPr>
      </w:pPr>
    </w:p>
    <w:p w14:paraId="784165CE" w14:textId="77777777" w:rsidR="004602A6" w:rsidRDefault="004602A6" w:rsidP="00DF34B8">
      <w:pPr>
        <w:rPr>
          <w:sz w:val="28"/>
          <w:szCs w:val="28"/>
        </w:rPr>
      </w:pPr>
    </w:p>
    <w:p w14:paraId="09DF4E85" w14:textId="77777777" w:rsidR="004602A6" w:rsidRDefault="004602A6" w:rsidP="00DF34B8">
      <w:pPr>
        <w:rPr>
          <w:sz w:val="28"/>
          <w:szCs w:val="28"/>
        </w:rPr>
      </w:pPr>
    </w:p>
    <w:p w14:paraId="1E00EAF8" w14:textId="77777777" w:rsidR="004602A6" w:rsidRDefault="004602A6" w:rsidP="00DF34B8">
      <w:pPr>
        <w:rPr>
          <w:sz w:val="28"/>
          <w:szCs w:val="28"/>
        </w:rPr>
      </w:pPr>
    </w:p>
    <w:p w14:paraId="39393FA7" w14:textId="77777777" w:rsidR="004602A6" w:rsidRDefault="004602A6" w:rsidP="00DF34B8">
      <w:pPr>
        <w:rPr>
          <w:sz w:val="28"/>
          <w:szCs w:val="28"/>
        </w:rPr>
      </w:pPr>
    </w:p>
    <w:p w14:paraId="4A169E35" w14:textId="77777777" w:rsidR="004602A6" w:rsidRDefault="004602A6" w:rsidP="00DF34B8">
      <w:pPr>
        <w:rPr>
          <w:sz w:val="28"/>
          <w:szCs w:val="28"/>
        </w:rPr>
      </w:pPr>
    </w:p>
    <w:p w14:paraId="49A96610" w14:textId="77777777" w:rsidR="004602A6" w:rsidRDefault="004602A6" w:rsidP="00DF34B8">
      <w:pPr>
        <w:rPr>
          <w:sz w:val="28"/>
          <w:szCs w:val="28"/>
        </w:rPr>
      </w:pPr>
    </w:p>
    <w:p w14:paraId="2096E00F" w14:textId="21569A51" w:rsidR="0006178A" w:rsidRDefault="00D548DD" w:rsidP="0006178A">
      <w:pPr>
        <w:jc w:val="right"/>
        <w:rPr>
          <w:sz w:val="18"/>
          <w:szCs w:val="18"/>
        </w:rPr>
      </w:pPr>
      <w:r>
        <w:rPr>
          <w:sz w:val="18"/>
          <w:szCs w:val="18"/>
        </w:rPr>
        <w:t>24</w:t>
      </w:r>
    </w:p>
    <w:p w14:paraId="7F09FED4" w14:textId="6AF3AB04" w:rsidR="0006178A" w:rsidRPr="00F959EB" w:rsidRDefault="0006178A" w:rsidP="0006178A">
      <w:pPr>
        <w:jc w:val="right"/>
        <w:rPr>
          <w:sz w:val="18"/>
          <w:szCs w:val="18"/>
        </w:rPr>
      </w:pPr>
    </w:p>
    <w:p w14:paraId="4B649F0C" w14:textId="015CEEA9" w:rsidR="00DF34B8" w:rsidRPr="002A632E" w:rsidRDefault="00DF34B8" w:rsidP="008B01D5">
      <w:pPr>
        <w:pStyle w:val="ListParagraph"/>
        <w:numPr>
          <w:ilvl w:val="0"/>
          <w:numId w:val="7"/>
        </w:numPr>
        <w:rPr>
          <w:b/>
          <w:bCs/>
          <w:sz w:val="28"/>
          <w:szCs w:val="28"/>
        </w:rPr>
      </w:pPr>
      <w:r w:rsidRPr="0006178A">
        <w:rPr>
          <w:b/>
          <w:bCs/>
          <w:sz w:val="28"/>
          <w:szCs w:val="28"/>
        </w:rPr>
        <w:lastRenderedPageBreak/>
        <w:t>Component Diagra</w:t>
      </w:r>
      <w:r w:rsidR="002A632E">
        <w:rPr>
          <w:b/>
          <w:bCs/>
          <w:sz w:val="28"/>
          <w:szCs w:val="28"/>
        </w:rPr>
        <w:t xml:space="preserve">m: </w:t>
      </w:r>
      <w:r w:rsidRPr="002A632E">
        <w:rPr>
          <w:sz w:val="28"/>
          <w:szCs w:val="28"/>
        </w:rPr>
        <w:t>breaks the system into smaller components or subsystems that interact with each other.</w:t>
      </w:r>
    </w:p>
    <w:p w14:paraId="3B48BA5A" w14:textId="05D5CF08" w:rsidR="00DF34B8" w:rsidRPr="00DF34B8" w:rsidRDefault="002A632E" w:rsidP="00DF34B8">
      <w:pPr>
        <w:rPr>
          <w:sz w:val="28"/>
          <w:szCs w:val="28"/>
        </w:rPr>
      </w:pPr>
      <w:r>
        <w:rPr>
          <w:sz w:val="28"/>
          <w:szCs w:val="28"/>
        </w:rPr>
        <w:t xml:space="preserve">          </w:t>
      </w:r>
      <w:r w:rsidR="00DF34B8" w:rsidRPr="00DF34B8">
        <w:rPr>
          <w:sz w:val="28"/>
          <w:szCs w:val="28"/>
        </w:rPr>
        <w:t>Components:</w:t>
      </w:r>
    </w:p>
    <w:p w14:paraId="7021DD25" w14:textId="050654B6" w:rsidR="00DF34B8" w:rsidRPr="00C6090D" w:rsidRDefault="00DF34B8" w:rsidP="00C6090D">
      <w:pPr>
        <w:pStyle w:val="ListParagraph"/>
        <w:numPr>
          <w:ilvl w:val="0"/>
          <w:numId w:val="14"/>
        </w:numPr>
        <w:rPr>
          <w:sz w:val="28"/>
          <w:szCs w:val="28"/>
        </w:rPr>
      </w:pPr>
      <w:r w:rsidRPr="00C6090D">
        <w:rPr>
          <w:sz w:val="28"/>
          <w:szCs w:val="28"/>
        </w:rPr>
        <w:t>User Interface (UI): Displays the app interface and user interaction flow (donation form).</w:t>
      </w:r>
    </w:p>
    <w:p w14:paraId="5E2DB519" w14:textId="77777777" w:rsidR="00DF34B8" w:rsidRPr="00C6090D" w:rsidRDefault="00DF34B8" w:rsidP="00C6090D">
      <w:pPr>
        <w:pStyle w:val="ListParagraph"/>
        <w:numPr>
          <w:ilvl w:val="0"/>
          <w:numId w:val="14"/>
        </w:numPr>
        <w:rPr>
          <w:sz w:val="28"/>
          <w:szCs w:val="28"/>
        </w:rPr>
      </w:pPr>
      <w:r w:rsidRPr="00C6090D">
        <w:rPr>
          <w:sz w:val="28"/>
          <w:szCs w:val="28"/>
        </w:rPr>
        <w:t>Donation Management: Manages donations, including amount, frequency, and history.</w:t>
      </w:r>
    </w:p>
    <w:p w14:paraId="1A896636" w14:textId="59C15B66" w:rsidR="00DF34B8" w:rsidRPr="00C6090D" w:rsidRDefault="00DF34B8" w:rsidP="00C6090D">
      <w:pPr>
        <w:pStyle w:val="ListParagraph"/>
        <w:numPr>
          <w:ilvl w:val="0"/>
          <w:numId w:val="14"/>
        </w:numPr>
        <w:rPr>
          <w:sz w:val="28"/>
          <w:szCs w:val="28"/>
        </w:rPr>
      </w:pPr>
      <w:r w:rsidRPr="00C6090D">
        <w:rPr>
          <w:sz w:val="28"/>
          <w:szCs w:val="28"/>
        </w:rPr>
        <w:t>Payment Processing: External component (PayPal) to handle financial transactions.</w:t>
      </w:r>
    </w:p>
    <w:p w14:paraId="2422EF33" w14:textId="77777777" w:rsidR="00DF34B8" w:rsidRPr="00C6090D" w:rsidRDefault="00DF34B8" w:rsidP="00C6090D">
      <w:pPr>
        <w:pStyle w:val="ListParagraph"/>
        <w:numPr>
          <w:ilvl w:val="0"/>
          <w:numId w:val="14"/>
        </w:numPr>
        <w:rPr>
          <w:sz w:val="28"/>
          <w:szCs w:val="28"/>
        </w:rPr>
      </w:pPr>
      <w:r w:rsidRPr="00C6090D">
        <w:rPr>
          <w:sz w:val="28"/>
          <w:szCs w:val="28"/>
        </w:rPr>
        <w:t>Notification Service: Sends push notifications, emails, and updates to the user.</w:t>
      </w:r>
    </w:p>
    <w:p w14:paraId="6B3F393D" w14:textId="77777777" w:rsidR="00DF34B8" w:rsidRPr="00C6090D" w:rsidRDefault="00DF34B8" w:rsidP="00C6090D">
      <w:pPr>
        <w:pStyle w:val="ListParagraph"/>
        <w:numPr>
          <w:ilvl w:val="0"/>
          <w:numId w:val="14"/>
        </w:numPr>
        <w:rPr>
          <w:sz w:val="28"/>
          <w:szCs w:val="28"/>
        </w:rPr>
      </w:pPr>
      <w:r w:rsidRPr="00C6090D">
        <w:rPr>
          <w:sz w:val="28"/>
          <w:szCs w:val="28"/>
        </w:rPr>
        <w:t>Reporting &amp; Analytics: Generates donation statistics, progress toward goals, and donation reports for admins.</w:t>
      </w:r>
    </w:p>
    <w:p w14:paraId="37136D51" w14:textId="600DAA7F" w:rsidR="00A41752" w:rsidRPr="00C6090D" w:rsidRDefault="00DF34B8" w:rsidP="00C6090D">
      <w:pPr>
        <w:pStyle w:val="ListParagraph"/>
        <w:numPr>
          <w:ilvl w:val="0"/>
          <w:numId w:val="14"/>
        </w:numPr>
        <w:rPr>
          <w:sz w:val="28"/>
          <w:szCs w:val="28"/>
        </w:rPr>
      </w:pPr>
      <w:r w:rsidRPr="00C6090D">
        <w:rPr>
          <w:sz w:val="28"/>
          <w:szCs w:val="28"/>
        </w:rPr>
        <w:t>Database: Stores user information, donation records, and transaction logs.</w:t>
      </w:r>
    </w:p>
    <w:p w14:paraId="114D220F" w14:textId="77777777" w:rsidR="00A41752" w:rsidRDefault="00A41752" w:rsidP="00DF34B8">
      <w:pPr>
        <w:rPr>
          <w:sz w:val="28"/>
          <w:szCs w:val="28"/>
        </w:rPr>
      </w:pPr>
    </w:p>
    <w:p w14:paraId="0F6D182B" w14:textId="77777777" w:rsidR="00A41752" w:rsidRDefault="00A41752" w:rsidP="00DF34B8">
      <w:pPr>
        <w:rPr>
          <w:sz w:val="28"/>
          <w:szCs w:val="28"/>
        </w:rPr>
      </w:pPr>
    </w:p>
    <w:p w14:paraId="5644EC60" w14:textId="398D81B6" w:rsidR="00A41752" w:rsidRDefault="00DD7994" w:rsidP="00DD7994">
      <w:pPr>
        <w:jc w:val="center"/>
        <w:rPr>
          <w:sz w:val="28"/>
          <w:szCs w:val="28"/>
        </w:rPr>
      </w:pPr>
      <w:r>
        <w:rPr>
          <w:noProof/>
          <w:sz w:val="28"/>
          <w:szCs w:val="28"/>
        </w:rPr>
        <w:drawing>
          <wp:inline distT="0" distB="0" distL="0" distR="0" wp14:anchorId="74857A83" wp14:editId="57E8D7E6">
            <wp:extent cx="6032500" cy="1320800"/>
            <wp:effectExtent l="0" t="0" r="6350" b="0"/>
            <wp:docPr id="162950931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032500" cy="1320800"/>
                    </a:xfrm>
                    <a:prstGeom prst="rect">
                      <a:avLst/>
                    </a:prstGeom>
                    <a:noFill/>
                    <a:ln>
                      <a:noFill/>
                    </a:ln>
                  </pic:spPr>
                </pic:pic>
              </a:graphicData>
            </a:graphic>
          </wp:inline>
        </w:drawing>
      </w:r>
    </w:p>
    <w:p w14:paraId="4733B276" w14:textId="77777777" w:rsidR="00A41752" w:rsidRDefault="00A41752" w:rsidP="00DF34B8">
      <w:pPr>
        <w:rPr>
          <w:sz w:val="28"/>
          <w:szCs w:val="28"/>
        </w:rPr>
      </w:pPr>
    </w:p>
    <w:p w14:paraId="5ADDD90A" w14:textId="77777777" w:rsidR="00A41752" w:rsidRDefault="00A41752" w:rsidP="00DF34B8">
      <w:pPr>
        <w:rPr>
          <w:sz w:val="28"/>
          <w:szCs w:val="28"/>
        </w:rPr>
      </w:pPr>
    </w:p>
    <w:p w14:paraId="703DF8FE" w14:textId="77777777" w:rsidR="00A41752" w:rsidRDefault="00A41752" w:rsidP="00DF34B8">
      <w:pPr>
        <w:rPr>
          <w:sz w:val="28"/>
          <w:szCs w:val="28"/>
        </w:rPr>
      </w:pPr>
    </w:p>
    <w:p w14:paraId="7D36897E" w14:textId="77777777" w:rsidR="00DF34B8" w:rsidRDefault="00DF34B8" w:rsidP="00DF34B8">
      <w:pPr>
        <w:rPr>
          <w:sz w:val="28"/>
          <w:szCs w:val="28"/>
        </w:rPr>
      </w:pPr>
    </w:p>
    <w:p w14:paraId="4878C35E" w14:textId="77777777" w:rsidR="0006178A" w:rsidRDefault="0006178A" w:rsidP="00DF34B8">
      <w:pPr>
        <w:rPr>
          <w:sz w:val="28"/>
          <w:szCs w:val="28"/>
        </w:rPr>
      </w:pPr>
    </w:p>
    <w:p w14:paraId="1477DE87" w14:textId="65F58704" w:rsidR="002A2908" w:rsidRDefault="002A2908" w:rsidP="0006178A">
      <w:pPr>
        <w:jc w:val="right"/>
        <w:rPr>
          <w:sz w:val="18"/>
          <w:szCs w:val="18"/>
        </w:rPr>
      </w:pPr>
    </w:p>
    <w:p w14:paraId="3102EC3E" w14:textId="77777777" w:rsidR="004602A6" w:rsidRDefault="004602A6" w:rsidP="0006178A">
      <w:pPr>
        <w:jc w:val="right"/>
        <w:rPr>
          <w:sz w:val="18"/>
          <w:szCs w:val="18"/>
        </w:rPr>
      </w:pPr>
    </w:p>
    <w:p w14:paraId="6F2E24B0" w14:textId="77777777" w:rsidR="004602A6" w:rsidRDefault="004602A6" w:rsidP="0006178A">
      <w:pPr>
        <w:jc w:val="right"/>
        <w:rPr>
          <w:sz w:val="18"/>
          <w:szCs w:val="18"/>
        </w:rPr>
      </w:pPr>
    </w:p>
    <w:p w14:paraId="05801CA8" w14:textId="77777777" w:rsidR="004602A6" w:rsidRDefault="004602A6" w:rsidP="0006178A">
      <w:pPr>
        <w:jc w:val="right"/>
        <w:rPr>
          <w:sz w:val="18"/>
          <w:szCs w:val="18"/>
        </w:rPr>
      </w:pPr>
    </w:p>
    <w:p w14:paraId="63A0AF29" w14:textId="77777777" w:rsidR="004602A6" w:rsidRDefault="004602A6" w:rsidP="0006178A">
      <w:pPr>
        <w:jc w:val="right"/>
        <w:rPr>
          <w:sz w:val="18"/>
          <w:szCs w:val="18"/>
        </w:rPr>
      </w:pPr>
    </w:p>
    <w:p w14:paraId="31A3627E" w14:textId="77777777" w:rsidR="004602A6" w:rsidRDefault="004602A6" w:rsidP="0006178A">
      <w:pPr>
        <w:jc w:val="right"/>
        <w:rPr>
          <w:sz w:val="18"/>
          <w:szCs w:val="18"/>
        </w:rPr>
      </w:pPr>
    </w:p>
    <w:p w14:paraId="5E6903BD" w14:textId="77777777" w:rsidR="004602A6" w:rsidRDefault="004602A6" w:rsidP="0006178A">
      <w:pPr>
        <w:jc w:val="right"/>
        <w:rPr>
          <w:sz w:val="18"/>
          <w:szCs w:val="18"/>
        </w:rPr>
      </w:pPr>
    </w:p>
    <w:p w14:paraId="79B4BDC4" w14:textId="77777777" w:rsidR="004602A6" w:rsidRDefault="004602A6" w:rsidP="0006178A">
      <w:pPr>
        <w:jc w:val="right"/>
        <w:rPr>
          <w:sz w:val="18"/>
          <w:szCs w:val="18"/>
        </w:rPr>
      </w:pPr>
    </w:p>
    <w:p w14:paraId="41FE72B4" w14:textId="77777777" w:rsidR="004602A6" w:rsidRDefault="004602A6" w:rsidP="0006178A">
      <w:pPr>
        <w:jc w:val="right"/>
        <w:rPr>
          <w:sz w:val="18"/>
          <w:szCs w:val="18"/>
        </w:rPr>
      </w:pPr>
    </w:p>
    <w:p w14:paraId="1D0CD85F" w14:textId="77777777" w:rsidR="004602A6" w:rsidRDefault="004602A6" w:rsidP="0006178A">
      <w:pPr>
        <w:jc w:val="right"/>
        <w:rPr>
          <w:sz w:val="18"/>
          <w:szCs w:val="18"/>
        </w:rPr>
      </w:pPr>
    </w:p>
    <w:p w14:paraId="6986DE1A" w14:textId="77777777" w:rsidR="004602A6" w:rsidRDefault="004602A6" w:rsidP="0006178A">
      <w:pPr>
        <w:jc w:val="right"/>
        <w:rPr>
          <w:sz w:val="18"/>
          <w:szCs w:val="18"/>
        </w:rPr>
      </w:pPr>
    </w:p>
    <w:p w14:paraId="7D6AFB01" w14:textId="77777777" w:rsidR="004602A6" w:rsidRDefault="004602A6" w:rsidP="0006178A">
      <w:pPr>
        <w:jc w:val="right"/>
        <w:rPr>
          <w:sz w:val="18"/>
          <w:szCs w:val="18"/>
        </w:rPr>
      </w:pPr>
    </w:p>
    <w:p w14:paraId="1B4BB3E4" w14:textId="77777777" w:rsidR="004602A6" w:rsidRPr="00F959EB" w:rsidRDefault="004602A6" w:rsidP="0006178A">
      <w:pPr>
        <w:jc w:val="right"/>
        <w:rPr>
          <w:sz w:val="18"/>
          <w:szCs w:val="18"/>
        </w:rPr>
      </w:pPr>
    </w:p>
    <w:p w14:paraId="5FB8860E" w14:textId="2AE87B32" w:rsidR="002A632E" w:rsidRPr="005F497D" w:rsidRDefault="005F497D" w:rsidP="005F497D">
      <w:pPr>
        <w:jc w:val="right"/>
        <w:rPr>
          <w:sz w:val="18"/>
          <w:szCs w:val="18"/>
        </w:rPr>
      </w:pPr>
      <w:r>
        <w:rPr>
          <w:sz w:val="18"/>
          <w:szCs w:val="18"/>
        </w:rPr>
        <w:t>2</w:t>
      </w:r>
      <w:r w:rsidR="00D548DD">
        <w:rPr>
          <w:sz w:val="18"/>
          <w:szCs w:val="18"/>
        </w:rPr>
        <w:t>5</w:t>
      </w:r>
    </w:p>
    <w:p w14:paraId="0258D08F" w14:textId="03FC24C7" w:rsidR="00A41752" w:rsidRPr="002A632E" w:rsidRDefault="00DF34B8" w:rsidP="00DF34B8">
      <w:pPr>
        <w:pStyle w:val="ListParagraph"/>
        <w:numPr>
          <w:ilvl w:val="0"/>
          <w:numId w:val="12"/>
        </w:numPr>
        <w:rPr>
          <w:b/>
          <w:bCs/>
          <w:sz w:val="28"/>
          <w:szCs w:val="28"/>
        </w:rPr>
      </w:pPr>
      <w:r w:rsidRPr="002A632E">
        <w:rPr>
          <w:b/>
          <w:bCs/>
          <w:sz w:val="28"/>
          <w:szCs w:val="28"/>
        </w:rPr>
        <w:lastRenderedPageBreak/>
        <w:t>Sequence Diagram</w:t>
      </w:r>
      <w:r w:rsidR="002A632E">
        <w:rPr>
          <w:b/>
          <w:bCs/>
          <w:sz w:val="28"/>
          <w:szCs w:val="28"/>
        </w:rPr>
        <w:t xml:space="preserve">: </w:t>
      </w:r>
      <w:r w:rsidRPr="002A632E">
        <w:rPr>
          <w:sz w:val="28"/>
          <w:szCs w:val="28"/>
        </w:rPr>
        <w:t>shows how objects interact with each othe</w:t>
      </w:r>
      <w:r w:rsidR="002A632E" w:rsidRPr="002A632E">
        <w:rPr>
          <w:sz w:val="28"/>
          <w:szCs w:val="28"/>
        </w:rPr>
        <w:t>r in specific time sequence.</w:t>
      </w:r>
    </w:p>
    <w:p w14:paraId="76E02839" w14:textId="0AB00BC0" w:rsidR="00DF34B8" w:rsidRPr="00DF34B8" w:rsidRDefault="002A632E" w:rsidP="00DF34B8">
      <w:pPr>
        <w:rPr>
          <w:sz w:val="28"/>
          <w:szCs w:val="28"/>
        </w:rPr>
      </w:pPr>
      <w:r>
        <w:rPr>
          <w:sz w:val="28"/>
          <w:szCs w:val="28"/>
        </w:rPr>
        <w:t xml:space="preserve">            Tasks: </w:t>
      </w:r>
    </w:p>
    <w:p w14:paraId="107400D1" w14:textId="63F9EE48" w:rsidR="00DF34B8" w:rsidRPr="00C6090D" w:rsidRDefault="00A41752" w:rsidP="00C6090D">
      <w:pPr>
        <w:pStyle w:val="ListParagraph"/>
        <w:numPr>
          <w:ilvl w:val="0"/>
          <w:numId w:val="11"/>
        </w:numPr>
        <w:rPr>
          <w:sz w:val="28"/>
          <w:szCs w:val="28"/>
        </w:rPr>
      </w:pPr>
      <w:r w:rsidRPr="00C6090D">
        <w:rPr>
          <w:sz w:val="28"/>
          <w:szCs w:val="28"/>
        </w:rPr>
        <w:t>The user</w:t>
      </w:r>
      <w:r w:rsidR="00DF34B8" w:rsidRPr="00C6090D">
        <w:rPr>
          <w:sz w:val="28"/>
          <w:szCs w:val="28"/>
        </w:rPr>
        <w:t xml:space="preserve"> opens the app and selects a donation amount.</w:t>
      </w:r>
    </w:p>
    <w:p w14:paraId="4D501596" w14:textId="66AA8F46" w:rsidR="00DF34B8" w:rsidRPr="00C6090D" w:rsidRDefault="00DF34B8" w:rsidP="00C6090D">
      <w:pPr>
        <w:pStyle w:val="ListParagraph"/>
        <w:numPr>
          <w:ilvl w:val="0"/>
          <w:numId w:val="11"/>
        </w:numPr>
        <w:rPr>
          <w:sz w:val="28"/>
          <w:szCs w:val="28"/>
        </w:rPr>
      </w:pPr>
      <w:r w:rsidRPr="00C6090D">
        <w:rPr>
          <w:sz w:val="28"/>
          <w:szCs w:val="28"/>
        </w:rPr>
        <w:t>The App validates input and checks user profile</w:t>
      </w:r>
      <w:r w:rsidR="002A632E">
        <w:rPr>
          <w:sz w:val="28"/>
          <w:szCs w:val="28"/>
        </w:rPr>
        <w:t>.</w:t>
      </w:r>
    </w:p>
    <w:p w14:paraId="1458F629" w14:textId="1435A8A0" w:rsidR="00DF34B8" w:rsidRPr="00C6090D" w:rsidRDefault="00A41752" w:rsidP="00C6090D">
      <w:pPr>
        <w:pStyle w:val="ListParagraph"/>
        <w:numPr>
          <w:ilvl w:val="0"/>
          <w:numId w:val="11"/>
        </w:numPr>
        <w:rPr>
          <w:sz w:val="28"/>
          <w:szCs w:val="28"/>
        </w:rPr>
      </w:pPr>
      <w:r w:rsidRPr="00C6090D">
        <w:rPr>
          <w:sz w:val="28"/>
          <w:szCs w:val="28"/>
        </w:rPr>
        <w:t xml:space="preserve">The </w:t>
      </w:r>
      <w:r w:rsidR="00DF34B8" w:rsidRPr="00C6090D">
        <w:rPr>
          <w:sz w:val="28"/>
          <w:szCs w:val="28"/>
        </w:rPr>
        <w:t>App contacts the Payment</w:t>
      </w:r>
      <w:r w:rsidR="00E8531D" w:rsidRPr="00C6090D">
        <w:rPr>
          <w:sz w:val="28"/>
          <w:szCs w:val="28"/>
        </w:rPr>
        <w:t xml:space="preserve"> </w:t>
      </w:r>
      <w:r w:rsidR="00DF34B8" w:rsidRPr="00C6090D">
        <w:rPr>
          <w:sz w:val="28"/>
          <w:szCs w:val="28"/>
        </w:rPr>
        <w:t>Gateway to initiate the payment process.</w:t>
      </w:r>
    </w:p>
    <w:p w14:paraId="33E82E21" w14:textId="1E8FE1BD" w:rsidR="00DF34B8" w:rsidRPr="00C6090D" w:rsidRDefault="00DF34B8" w:rsidP="00C6090D">
      <w:pPr>
        <w:pStyle w:val="ListParagraph"/>
        <w:numPr>
          <w:ilvl w:val="0"/>
          <w:numId w:val="11"/>
        </w:numPr>
        <w:rPr>
          <w:sz w:val="28"/>
          <w:szCs w:val="28"/>
        </w:rPr>
      </w:pPr>
      <w:r w:rsidRPr="00C6090D">
        <w:rPr>
          <w:sz w:val="28"/>
          <w:szCs w:val="28"/>
        </w:rPr>
        <w:t>Payment</w:t>
      </w:r>
      <w:r w:rsidR="00E8531D" w:rsidRPr="00C6090D">
        <w:rPr>
          <w:sz w:val="28"/>
          <w:szCs w:val="28"/>
        </w:rPr>
        <w:t xml:space="preserve"> </w:t>
      </w:r>
      <w:r w:rsidRPr="00C6090D">
        <w:rPr>
          <w:sz w:val="28"/>
          <w:szCs w:val="28"/>
        </w:rPr>
        <w:t>Gateway processes the payment and returns the transaction result</w:t>
      </w:r>
      <w:r w:rsidR="002A632E">
        <w:rPr>
          <w:sz w:val="28"/>
          <w:szCs w:val="28"/>
        </w:rPr>
        <w:t>.</w:t>
      </w:r>
    </w:p>
    <w:p w14:paraId="6D3E7A68" w14:textId="6EC81187" w:rsidR="00DF34B8" w:rsidRPr="00C6090D" w:rsidRDefault="002A632E" w:rsidP="00C6090D">
      <w:pPr>
        <w:pStyle w:val="ListParagraph"/>
        <w:numPr>
          <w:ilvl w:val="0"/>
          <w:numId w:val="11"/>
        </w:numPr>
        <w:rPr>
          <w:sz w:val="28"/>
          <w:szCs w:val="28"/>
        </w:rPr>
      </w:pPr>
      <w:r>
        <w:rPr>
          <w:sz w:val="28"/>
          <w:szCs w:val="28"/>
        </w:rPr>
        <w:t xml:space="preserve">The </w:t>
      </w:r>
      <w:r w:rsidR="00DF34B8" w:rsidRPr="00C6090D">
        <w:rPr>
          <w:sz w:val="28"/>
          <w:szCs w:val="28"/>
        </w:rPr>
        <w:t xml:space="preserve">App displays a confirmation to the </w:t>
      </w:r>
      <w:r>
        <w:rPr>
          <w:sz w:val="28"/>
          <w:szCs w:val="28"/>
        </w:rPr>
        <w:t>c</w:t>
      </w:r>
      <w:r w:rsidR="00DF34B8" w:rsidRPr="00C6090D">
        <w:rPr>
          <w:sz w:val="28"/>
          <w:szCs w:val="28"/>
        </w:rPr>
        <w:t>ustomer with a receipt.</w:t>
      </w:r>
    </w:p>
    <w:p w14:paraId="10EAE07E" w14:textId="60ADC839" w:rsidR="00DF34B8" w:rsidRPr="00C6090D" w:rsidRDefault="002A632E" w:rsidP="00C6090D">
      <w:pPr>
        <w:pStyle w:val="ListParagraph"/>
        <w:numPr>
          <w:ilvl w:val="0"/>
          <w:numId w:val="11"/>
        </w:numPr>
        <w:rPr>
          <w:sz w:val="28"/>
          <w:szCs w:val="28"/>
        </w:rPr>
      </w:pPr>
      <w:r>
        <w:rPr>
          <w:sz w:val="28"/>
          <w:szCs w:val="28"/>
        </w:rPr>
        <w:t xml:space="preserve">The </w:t>
      </w:r>
      <w:r w:rsidR="00DF34B8" w:rsidRPr="00C6090D">
        <w:rPr>
          <w:sz w:val="28"/>
          <w:szCs w:val="28"/>
        </w:rPr>
        <w:t>App updates</w:t>
      </w:r>
      <w:r>
        <w:rPr>
          <w:sz w:val="28"/>
          <w:szCs w:val="28"/>
        </w:rPr>
        <w:t xml:space="preserve"> the</w:t>
      </w:r>
      <w:r w:rsidR="00DF34B8" w:rsidRPr="00C6090D">
        <w:rPr>
          <w:sz w:val="28"/>
          <w:szCs w:val="28"/>
        </w:rPr>
        <w:t xml:space="preserve"> </w:t>
      </w:r>
      <w:r>
        <w:rPr>
          <w:sz w:val="28"/>
          <w:szCs w:val="28"/>
        </w:rPr>
        <w:t>d</w:t>
      </w:r>
      <w:r w:rsidR="00DF34B8" w:rsidRPr="00C6090D">
        <w:rPr>
          <w:sz w:val="28"/>
          <w:szCs w:val="28"/>
        </w:rPr>
        <w:t xml:space="preserve">onation </w:t>
      </w:r>
      <w:r>
        <w:rPr>
          <w:sz w:val="28"/>
          <w:szCs w:val="28"/>
        </w:rPr>
        <w:t>h</w:t>
      </w:r>
      <w:r w:rsidR="00DF34B8" w:rsidRPr="00C6090D">
        <w:rPr>
          <w:sz w:val="28"/>
          <w:szCs w:val="28"/>
        </w:rPr>
        <w:t>istory and sends confirmation to</w:t>
      </w:r>
      <w:r>
        <w:rPr>
          <w:sz w:val="28"/>
          <w:szCs w:val="28"/>
        </w:rPr>
        <w:t xml:space="preserve"> the r</w:t>
      </w:r>
      <w:r w:rsidR="00DF34B8" w:rsidRPr="00C6090D">
        <w:rPr>
          <w:sz w:val="28"/>
          <w:szCs w:val="28"/>
        </w:rPr>
        <w:t>estaurant.</w:t>
      </w:r>
    </w:p>
    <w:p w14:paraId="27C16961" w14:textId="77777777" w:rsidR="002A632E" w:rsidRDefault="00DF34B8" w:rsidP="00C6090D">
      <w:pPr>
        <w:pStyle w:val="ListParagraph"/>
        <w:numPr>
          <w:ilvl w:val="0"/>
          <w:numId w:val="11"/>
        </w:numPr>
        <w:rPr>
          <w:sz w:val="28"/>
          <w:szCs w:val="28"/>
        </w:rPr>
      </w:pPr>
      <w:r w:rsidRPr="00C6090D">
        <w:rPr>
          <w:sz w:val="28"/>
          <w:szCs w:val="28"/>
        </w:rPr>
        <w:t xml:space="preserve">The </w:t>
      </w:r>
      <w:r w:rsidR="002A632E">
        <w:rPr>
          <w:sz w:val="28"/>
          <w:szCs w:val="28"/>
        </w:rPr>
        <w:t>c</w:t>
      </w:r>
      <w:r w:rsidRPr="00C6090D">
        <w:rPr>
          <w:sz w:val="28"/>
          <w:szCs w:val="28"/>
        </w:rPr>
        <w:t>ustomer can opt to share the donation or continue browsing.</w:t>
      </w:r>
    </w:p>
    <w:p w14:paraId="6B1EB6FE" w14:textId="77777777" w:rsidR="002A632E" w:rsidRPr="002A632E" w:rsidRDefault="002A632E" w:rsidP="002A632E">
      <w:pPr>
        <w:pStyle w:val="ListParagraph"/>
        <w:rPr>
          <w:sz w:val="28"/>
          <w:szCs w:val="28"/>
        </w:rPr>
      </w:pPr>
    </w:p>
    <w:p w14:paraId="21687828" w14:textId="78E10235" w:rsidR="002426F6" w:rsidRPr="00C6090D" w:rsidRDefault="00A41752" w:rsidP="002A632E">
      <w:pPr>
        <w:pStyle w:val="ListParagraph"/>
        <w:rPr>
          <w:sz w:val="28"/>
          <w:szCs w:val="28"/>
        </w:rPr>
      </w:pPr>
      <w:r>
        <w:rPr>
          <w:noProof/>
        </w:rPr>
        <w:drawing>
          <wp:inline distT="0" distB="0" distL="0" distR="0" wp14:anchorId="7A6D63E3" wp14:editId="64FFC683">
            <wp:extent cx="5035550" cy="3028950"/>
            <wp:effectExtent l="0" t="0" r="0" b="0"/>
            <wp:docPr id="60541795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035550" cy="3028950"/>
                    </a:xfrm>
                    <a:prstGeom prst="rect">
                      <a:avLst/>
                    </a:prstGeom>
                    <a:noFill/>
                    <a:ln>
                      <a:noFill/>
                    </a:ln>
                  </pic:spPr>
                </pic:pic>
              </a:graphicData>
            </a:graphic>
          </wp:inline>
        </w:drawing>
      </w:r>
    </w:p>
    <w:p w14:paraId="0C8862D4" w14:textId="77777777" w:rsidR="002A2908" w:rsidRDefault="002A2908" w:rsidP="00DF34B8">
      <w:pPr>
        <w:rPr>
          <w:sz w:val="28"/>
          <w:szCs w:val="28"/>
        </w:rPr>
      </w:pPr>
    </w:p>
    <w:p w14:paraId="4E50887C" w14:textId="0D5A2BC4" w:rsidR="00C6090D" w:rsidRPr="002A632E" w:rsidRDefault="00C6090D" w:rsidP="0006178A">
      <w:pPr>
        <w:jc w:val="right"/>
        <w:rPr>
          <w:sz w:val="18"/>
          <w:szCs w:val="18"/>
        </w:rPr>
      </w:pPr>
    </w:p>
    <w:p w14:paraId="35DD7708" w14:textId="77777777" w:rsidR="0006178A" w:rsidRPr="0006178A" w:rsidRDefault="0006178A" w:rsidP="0006178A">
      <w:pPr>
        <w:jc w:val="right"/>
        <w:rPr>
          <w:sz w:val="18"/>
          <w:szCs w:val="18"/>
        </w:rPr>
      </w:pPr>
    </w:p>
    <w:p w14:paraId="1EB547D7" w14:textId="77777777" w:rsidR="002A632E" w:rsidRDefault="002A632E" w:rsidP="002A632E">
      <w:pPr>
        <w:jc w:val="center"/>
        <w:rPr>
          <w:b/>
          <w:bCs/>
          <w:sz w:val="28"/>
          <w:szCs w:val="28"/>
        </w:rPr>
      </w:pPr>
    </w:p>
    <w:p w14:paraId="26B9513B" w14:textId="77777777" w:rsidR="002A632E" w:rsidRDefault="002A632E" w:rsidP="002A632E">
      <w:pPr>
        <w:jc w:val="center"/>
        <w:rPr>
          <w:b/>
          <w:bCs/>
          <w:sz w:val="28"/>
          <w:szCs w:val="28"/>
        </w:rPr>
      </w:pPr>
    </w:p>
    <w:p w14:paraId="7DF9C150" w14:textId="77777777" w:rsidR="00F959EB" w:rsidRDefault="00F959EB" w:rsidP="002A632E">
      <w:pPr>
        <w:jc w:val="center"/>
        <w:rPr>
          <w:b/>
          <w:bCs/>
          <w:sz w:val="28"/>
          <w:szCs w:val="28"/>
        </w:rPr>
      </w:pPr>
    </w:p>
    <w:p w14:paraId="51C5EF2F" w14:textId="77777777" w:rsidR="004602A6" w:rsidRDefault="004602A6" w:rsidP="002A632E">
      <w:pPr>
        <w:jc w:val="center"/>
        <w:rPr>
          <w:b/>
          <w:bCs/>
          <w:sz w:val="28"/>
          <w:szCs w:val="28"/>
        </w:rPr>
      </w:pPr>
    </w:p>
    <w:p w14:paraId="0D736E4B" w14:textId="77777777" w:rsidR="004602A6" w:rsidRDefault="004602A6" w:rsidP="002A632E">
      <w:pPr>
        <w:jc w:val="center"/>
        <w:rPr>
          <w:b/>
          <w:bCs/>
          <w:sz w:val="28"/>
          <w:szCs w:val="28"/>
        </w:rPr>
      </w:pPr>
    </w:p>
    <w:p w14:paraId="5B7FEB4C" w14:textId="77777777" w:rsidR="004602A6" w:rsidRDefault="004602A6" w:rsidP="002A632E">
      <w:pPr>
        <w:jc w:val="center"/>
        <w:rPr>
          <w:b/>
          <w:bCs/>
          <w:sz w:val="28"/>
          <w:szCs w:val="28"/>
        </w:rPr>
      </w:pPr>
    </w:p>
    <w:p w14:paraId="2CFC2A81" w14:textId="77777777" w:rsidR="004602A6" w:rsidRDefault="004602A6" w:rsidP="002A632E">
      <w:pPr>
        <w:jc w:val="center"/>
        <w:rPr>
          <w:b/>
          <w:bCs/>
          <w:sz w:val="28"/>
          <w:szCs w:val="28"/>
        </w:rPr>
      </w:pPr>
    </w:p>
    <w:p w14:paraId="0FA2DB74" w14:textId="77777777" w:rsidR="004602A6" w:rsidRDefault="004602A6" w:rsidP="005F497D">
      <w:pPr>
        <w:jc w:val="right"/>
        <w:rPr>
          <w:sz w:val="18"/>
          <w:szCs w:val="18"/>
        </w:rPr>
      </w:pPr>
    </w:p>
    <w:p w14:paraId="0BA44A3A" w14:textId="0DD2EECF" w:rsidR="005F497D" w:rsidRPr="005F497D" w:rsidRDefault="005F497D" w:rsidP="005F497D">
      <w:pPr>
        <w:jc w:val="right"/>
        <w:rPr>
          <w:sz w:val="18"/>
          <w:szCs w:val="18"/>
        </w:rPr>
      </w:pPr>
      <w:r>
        <w:rPr>
          <w:sz w:val="18"/>
          <w:szCs w:val="18"/>
        </w:rPr>
        <w:t>2</w:t>
      </w:r>
      <w:r w:rsidR="00D548DD">
        <w:rPr>
          <w:sz w:val="18"/>
          <w:szCs w:val="18"/>
        </w:rPr>
        <w:t>6</w:t>
      </w:r>
    </w:p>
    <w:p w14:paraId="56D4123C" w14:textId="60F7707A" w:rsidR="000D30C7" w:rsidRPr="005F497D" w:rsidRDefault="002A632E" w:rsidP="002A632E">
      <w:pPr>
        <w:jc w:val="center"/>
        <w:rPr>
          <w:sz w:val="40"/>
          <w:szCs w:val="40"/>
        </w:rPr>
      </w:pPr>
      <w:r w:rsidRPr="005F497D">
        <w:rPr>
          <w:b/>
          <w:bCs/>
          <w:sz w:val="40"/>
          <w:szCs w:val="40"/>
        </w:rPr>
        <w:lastRenderedPageBreak/>
        <w:t>Design tests</w:t>
      </w:r>
    </w:p>
    <w:p w14:paraId="5893150D" w14:textId="272FFC10" w:rsidR="00D25664" w:rsidRPr="002A632E" w:rsidRDefault="00D25664" w:rsidP="002A632E">
      <w:pPr>
        <w:jc w:val="center"/>
        <w:rPr>
          <w:sz w:val="18"/>
          <w:szCs w:val="18"/>
        </w:rPr>
      </w:pPr>
    </w:p>
    <w:p w14:paraId="43010B72" w14:textId="77777777" w:rsidR="00392817" w:rsidRDefault="0060518B" w:rsidP="000844D0">
      <w:pPr>
        <w:pStyle w:val="ListParagraph"/>
        <w:numPr>
          <w:ilvl w:val="0"/>
          <w:numId w:val="16"/>
        </w:numPr>
        <w:rPr>
          <w:sz w:val="28"/>
          <w:szCs w:val="28"/>
        </w:rPr>
      </w:pPr>
      <w:r w:rsidRPr="00392817">
        <w:rPr>
          <w:b/>
          <w:bCs/>
          <w:sz w:val="28"/>
          <w:szCs w:val="28"/>
        </w:rPr>
        <w:t xml:space="preserve">Basic functionality: </w:t>
      </w:r>
      <w:r w:rsidRPr="0060518B">
        <w:rPr>
          <w:sz w:val="28"/>
          <w:szCs w:val="28"/>
        </w:rPr>
        <w:t>Ensures that the core features of the app works</w:t>
      </w:r>
    </w:p>
    <w:p w14:paraId="6B43F6B8" w14:textId="0FA547C5" w:rsidR="0060518B" w:rsidRDefault="0060518B" w:rsidP="000844D0">
      <w:pPr>
        <w:pStyle w:val="ListParagraph"/>
        <w:ind w:left="1080"/>
        <w:rPr>
          <w:sz w:val="28"/>
          <w:szCs w:val="28"/>
        </w:rPr>
      </w:pPr>
      <w:r w:rsidRPr="0060518B">
        <w:rPr>
          <w:sz w:val="28"/>
          <w:szCs w:val="28"/>
        </w:rPr>
        <w:t>as intended. Such as: verifying that the donation processing, user registration, donation history and the others work without errors.</w:t>
      </w:r>
    </w:p>
    <w:p w14:paraId="1DD0C03B" w14:textId="6E6EAA8E" w:rsidR="0060518B" w:rsidRDefault="0060518B" w:rsidP="000844D0">
      <w:pPr>
        <w:pStyle w:val="ListParagraph"/>
        <w:ind w:left="1080"/>
        <w:rPr>
          <w:sz w:val="28"/>
          <w:szCs w:val="28"/>
        </w:rPr>
      </w:pPr>
      <w:r>
        <w:rPr>
          <w:sz w:val="28"/>
          <w:szCs w:val="28"/>
        </w:rPr>
        <w:t>The next thing is implementing data input validation that tests valid or invalid inputs about donation amount or payment details. As well as ensuring that the user can complete a basic task and that is making a donation step by step from start to finish.</w:t>
      </w:r>
    </w:p>
    <w:p w14:paraId="79FCC0D4" w14:textId="77777777" w:rsidR="00392817" w:rsidRDefault="00392817" w:rsidP="0060518B">
      <w:pPr>
        <w:pStyle w:val="ListParagraph"/>
        <w:ind w:left="1080"/>
        <w:rPr>
          <w:sz w:val="28"/>
          <w:szCs w:val="28"/>
        </w:rPr>
      </w:pPr>
    </w:p>
    <w:p w14:paraId="4008EFAE" w14:textId="77777777" w:rsidR="00392817" w:rsidRDefault="00392817" w:rsidP="0060518B">
      <w:pPr>
        <w:pStyle w:val="ListParagraph"/>
        <w:ind w:left="1080"/>
        <w:rPr>
          <w:sz w:val="28"/>
          <w:szCs w:val="28"/>
        </w:rPr>
      </w:pPr>
    </w:p>
    <w:p w14:paraId="70EB77FA" w14:textId="77777777" w:rsidR="00392817" w:rsidRDefault="00392817" w:rsidP="0060518B">
      <w:pPr>
        <w:pStyle w:val="ListParagraph"/>
        <w:ind w:left="1080"/>
        <w:rPr>
          <w:sz w:val="28"/>
          <w:szCs w:val="28"/>
        </w:rPr>
      </w:pPr>
    </w:p>
    <w:p w14:paraId="06A7CB52" w14:textId="5CDB39DC" w:rsidR="00D25664" w:rsidRDefault="00D25664" w:rsidP="000D30C7">
      <w:pPr>
        <w:jc w:val="center"/>
        <w:rPr>
          <w:sz w:val="28"/>
          <w:szCs w:val="28"/>
        </w:rPr>
      </w:pPr>
      <w:r>
        <w:rPr>
          <w:noProof/>
          <w:sz w:val="28"/>
          <w:szCs w:val="28"/>
        </w:rPr>
        <w:drawing>
          <wp:inline distT="0" distB="0" distL="0" distR="0" wp14:anchorId="69367681" wp14:editId="1E67C059">
            <wp:extent cx="4108450" cy="3314700"/>
            <wp:effectExtent l="0" t="0" r="6350" b="0"/>
            <wp:docPr id="207509397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108450" cy="3314700"/>
                    </a:xfrm>
                    <a:prstGeom prst="rect">
                      <a:avLst/>
                    </a:prstGeom>
                    <a:noFill/>
                  </pic:spPr>
                </pic:pic>
              </a:graphicData>
            </a:graphic>
          </wp:inline>
        </w:drawing>
      </w:r>
    </w:p>
    <w:p w14:paraId="40EB3765" w14:textId="77777777" w:rsidR="00392817" w:rsidRDefault="00392817" w:rsidP="000D30C7">
      <w:pPr>
        <w:jc w:val="center"/>
        <w:rPr>
          <w:sz w:val="28"/>
          <w:szCs w:val="28"/>
        </w:rPr>
      </w:pPr>
    </w:p>
    <w:p w14:paraId="44FFCDF3" w14:textId="77777777" w:rsidR="00392817" w:rsidRDefault="00392817" w:rsidP="000D30C7">
      <w:pPr>
        <w:jc w:val="center"/>
        <w:rPr>
          <w:sz w:val="28"/>
          <w:szCs w:val="28"/>
        </w:rPr>
      </w:pPr>
    </w:p>
    <w:p w14:paraId="4590A176" w14:textId="77777777" w:rsidR="00392817" w:rsidRDefault="00392817" w:rsidP="000D30C7">
      <w:pPr>
        <w:jc w:val="center"/>
        <w:rPr>
          <w:sz w:val="28"/>
          <w:szCs w:val="28"/>
        </w:rPr>
      </w:pPr>
    </w:p>
    <w:p w14:paraId="7F3740D0" w14:textId="77777777" w:rsidR="00392817" w:rsidRDefault="00392817" w:rsidP="000D30C7">
      <w:pPr>
        <w:jc w:val="center"/>
        <w:rPr>
          <w:sz w:val="28"/>
          <w:szCs w:val="28"/>
        </w:rPr>
      </w:pPr>
    </w:p>
    <w:p w14:paraId="4CD19AB1" w14:textId="61C9590C" w:rsidR="0006178A" w:rsidRPr="002A632E" w:rsidRDefault="0006178A" w:rsidP="002A632E">
      <w:pPr>
        <w:rPr>
          <w:sz w:val="18"/>
          <w:szCs w:val="18"/>
        </w:rPr>
      </w:pPr>
    </w:p>
    <w:p w14:paraId="55861E82" w14:textId="77777777" w:rsidR="004602A6" w:rsidRDefault="004602A6" w:rsidP="000844D0">
      <w:pPr>
        <w:jc w:val="both"/>
        <w:rPr>
          <w:sz w:val="28"/>
          <w:szCs w:val="28"/>
        </w:rPr>
      </w:pPr>
    </w:p>
    <w:p w14:paraId="4E5B92CC" w14:textId="77777777" w:rsidR="004602A6" w:rsidRDefault="004602A6" w:rsidP="000844D0">
      <w:pPr>
        <w:jc w:val="both"/>
        <w:rPr>
          <w:sz w:val="28"/>
          <w:szCs w:val="28"/>
        </w:rPr>
      </w:pPr>
    </w:p>
    <w:p w14:paraId="7A21419A" w14:textId="77777777" w:rsidR="004602A6" w:rsidRDefault="004602A6" w:rsidP="000844D0">
      <w:pPr>
        <w:jc w:val="both"/>
        <w:rPr>
          <w:sz w:val="28"/>
          <w:szCs w:val="28"/>
        </w:rPr>
      </w:pPr>
    </w:p>
    <w:p w14:paraId="416A1A1F" w14:textId="77777777" w:rsidR="004602A6" w:rsidRDefault="004602A6" w:rsidP="000844D0">
      <w:pPr>
        <w:jc w:val="both"/>
        <w:rPr>
          <w:sz w:val="28"/>
          <w:szCs w:val="28"/>
        </w:rPr>
      </w:pPr>
    </w:p>
    <w:p w14:paraId="21759C3B" w14:textId="1C4FA42C" w:rsidR="004602A6" w:rsidRPr="005F497D" w:rsidRDefault="005F497D" w:rsidP="005F497D">
      <w:pPr>
        <w:jc w:val="right"/>
        <w:rPr>
          <w:sz w:val="18"/>
          <w:szCs w:val="18"/>
        </w:rPr>
      </w:pPr>
      <w:r>
        <w:rPr>
          <w:sz w:val="18"/>
          <w:szCs w:val="18"/>
        </w:rPr>
        <w:t>2</w:t>
      </w:r>
      <w:r w:rsidR="00D548DD">
        <w:rPr>
          <w:sz w:val="18"/>
          <w:szCs w:val="18"/>
        </w:rPr>
        <w:t>7</w:t>
      </w:r>
    </w:p>
    <w:p w14:paraId="0A23ABFF" w14:textId="1E78F5AC" w:rsidR="002426F6" w:rsidRPr="002426F6" w:rsidRDefault="002426F6" w:rsidP="000844D0">
      <w:pPr>
        <w:jc w:val="both"/>
        <w:rPr>
          <w:sz w:val="28"/>
          <w:szCs w:val="28"/>
        </w:rPr>
      </w:pPr>
      <w:r w:rsidRPr="002426F6">
        <w:rPr>
          <w:sz w:val="28"/>
          <w:szCs w:val="28"/>
        </w:rPr>
        <w:lastRenderedPageBreak/>
        <w:t xml:space="preserve">2. </w:t>
      </w:r>
      <w:r w:rsidR="00392817">
        <w:rPr>
          <w:b/>
          <w:bCs/>
          <w:sz w:val="28"/>
          <w:szCs w:val="28"/>
        </w:rPr>
        <w:t>User Interface</w:t>
      </w:r>
      <w:r w:rsidR="00392817">
        <w:rPr>
          <w:sz w:val="28"/>
          <w:szCs w:val="28"/>
        </w:rPr>
        <w:t xml:space="preserve">: With this kind of </w:t>
      </w:r>
      <w:proofErr w:type="gramStart"/>
      <w:r w:rsidR="00392817">
        <w:rPr>
          <w:sz w:val="28"/>
          <w:szCs w:val="28"/>
        </w:rPr>
        <w:t>test</w:t>
      </w:r>
      <w:proofErr w:type="gramEnd"/>
      <w:r w:rsidR="00392817">
        <w:rPr>
          <w:sz w:val="28"/>
          <w:szCs w:val="28"/>
        </w:rPr>
        <w:t xml:space="preserve"> we can be ensured that the visual elements of the application are responsive, accurate, consistent. This test also checks the navigation, whether users can easily navigate through different screens or moving from page to page.</w:t>
      </w:r>
    </w:p>
    <w:p w14:paraId="6CEB1F6D" w14:textId="24E1BBCD" w:rsidR="002426F6" w:rsidRPr="00A41752" w:rsidRDefault="002426F6" w:rsidP="002426F6">
      <w:pPr>
        <w:rPr>
          <w:i/>
          <w:iCs/>
          <w:sz w:val="28"/>
          <w:szCs w:val="28"/>
        </w:rPr>
      </w:pPr>
    </w:p>
    <w:p w14:paraId="0E95906F" w14:textId="77777777" w:rsidR="005F497D" w:rsidRDefault="005F497D" w:rsidP="00D25664">
      <w:pPr>
        <w:jc w:val="center"/>
        <w:rPr>
          <w:sz w:val="28"/>
          <w:szCs w:val="28"/>
        </w:rPr>
      </w:pPr>
    </w:p>
    <w:p w14:paraId="1CCB0B2F" w14:textId="77777777" w:rsidR="005F497D" w:rsidRDefault="005F497D" w:rsidP="00D25664">
      <w:pPr>
        <w:jc w:val="center"/>
        <w:rPr>
          <w:sz w:val="28"/>
          <w:szCs w:val="28"/>
        </w:rPr>
      </w:pPr>
    </w:p>
    <w:p w14:paraId="18D2C777" w14:textId="77777777" w:rsidR="005F497D" w:rsidRDefault="005F497D" w:rsidP="00D25664">
      <w:pPr>
        <w:jc w:val="center"/>
        <w:rPr>
          <w:sz w:val="28"/>
          <w:szCs w:val="28"/>
        </w:rPr>
      </w:pPr>
    </w:p>
    <w:p w14:paraId="10EF9765" w14:textId="77777777" w:rsidR="005F497D" w:rsidRDefault="005F497D" w:rsidP="00D25664">
      <w:pPr>
        <w:jc w:val="center"/>
        <w:rPr>
          <w:sz w:val="28"/>
          <w:szCs w:val="28"/>
        </w:rPr>
      </w:pPr>
    </w:p>
    <w:p w14:paraId="5A9362AD" w14:textId="693AD44E" w:rsidR="00D25664" w:rsidRPr="002426F6" w:rsidRDefault="00D25664" w:rsidP="00D25664">
      <w:pPr>
        <w:jc w:val="center"/>
        <w:rPr>
          <w:sz w:val="28"/>
          <w:szCs w:val="28"/>
        </w:rPr>
      </w:pPr>
      <w:r>
        <w:rPr>
          <w:noProof/>
          <w:sz w:val="28"/>
          <w:szCs w:val="28"/>
        </w:rPr>
        <w:drawing>
          <wp:inline distT="0" distB="0" distL="0" distR="0" wp14:anchorId="0C765D6A" wp14:editId="0BDA8FD9">
            <wp:extent cx="4197350" cy="2381250"/>
            <wp:effectExtent l="0" t="0" r="0" b="0"/>
            <wp:docPr id="18328721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197350" cy="2381250"/>
                    </a:xfrm>
                    <a:prstGeom prst="rect">
                      <a:avLst/>
                    </a:prstGeom>
                    <a:noFill/>
                  </pic:spPr>
                </pic:pic>
              </a:graphicData>
            </a:graphic>
          </wp:inline>
        </w:drawing>
      </w:r>
    </w:p>
    <w:p w14:paraId="38648354" w14:textId="7571302C" w:rsidR="00D25664" w:rsidRDefault="00D25664" w:rsidP="0006178A">
      <w:pPr>
        <w:jc w:val="right"/>
        <w:rPr>
          <w:sz w:val="18"/>
          <w:szCs w:val="18"/>
        </w:rPr>
      </w:pPr>
    </w:p>
    <w:p w14:paraId="6E4A47C1" w14:textId="77777777" w:rsidR="005F497D" w:rsidRDefault="005F497D" w:rsidP="0006178A">
      <w:pPr>
        <w:jc w:val="right"/>
        <w:rPr>
          <w:sz w:val="18"/>
          <w:szCs w:val="18"/>
        </w:rPr>
      </w:pPr>
    </w:p>
    <w:p w14:paraId="1982F6E6" w14:textId="77777777" w:rsidR="005F497D" w:rsidRDefault="005F497D" w:rsidP="0006178A">
      <w:pPr>
        <w:jc w:val="right"/>
        <w:rPr>
          <w:sz w:val="18"/>
          <w:szCs w:val="18"/>
        </w:rPr>
      </w:pPr>
    </w:p>
    <w:p w14:paraId="415C3787" w14:textId="77777777" w:rsidR="005F497D" w:rsidRDefault="005F497D" w:rsidP="0006178A">
      <w:pPr>
        <w:jc w:val="right"/>
        <w:rPr>
          <w:sz w:val="18"/>
          <w:szCs w:val="18"/>
        </w:rPr>
      </w:pPr>
    </w:p>
    <w:p w14:paraId="5091673A" w14:textId="77777777" w:rsidR="005F497D" w:rsidRDefault="005F497D" w:rsidP="0006178A">
      <w:pPr>
        <w:jc w:val="right"/>
        <w:rPr>
          <w:sz w:val="18"/>
          <w:szCs w:val="18"/>
        </w:rPr>
      </w:pPr>
    </w:p>
    <w:p w14:paraId="1951D635" w14:textId="77777777" w:rsidR="005F497D" w:rsidRDefault="005F497D" w:rsidP="0006178A">
      <w:pPr>
        <w:jc w:val="right"/>
        <w:rPr>
          <w:sz w:val="18"/>
          <w:szCs w:val="18"/>
        </w:rPr>
      </w:pPr>
    </w:p>
    <w:p w14:paraId="78B82C2C" w14:textId="77777777" w:rsidR="005F497D" w:rsidRDefault="005F497D" w:rsidP="0006178A">
      <w:pPr>
        <w:jc w:val="right"/>
        <w:rPr>
          <w:sz w:val="18"/>
          <w:szCs w:val="18"/>
        </w:rPr>
      </w:pPr>
    </w:p>
    <w:p w14:paraId="6BD669D7" w14:textId="77777777" w:rsidR="005F497D" w:rsidRDefault="005F497D" w:rsidP="0006178A">
      <w:pPr>
        <w:jc w:val="right"/>
        <w:rPr>
          <w:sz w:val="18"/>
          <w:szCs w:val="18"/>
        </w:rPr>
      </w:pPr>
    </w:p>
    <w:p w14:paraId="7E77143C" w14:textId="77777777" w:rsidR="005F497D" w:rsidRDefault="005F497D" w:rsidP="0006178A">
      <w:pPr>
        <w:jc w:val="right"/>
        <w:rPr>
          <w:sz w:val="18"/>
          <w:szCs w:val="18"/>
        </w:rPr>
      </w:pPr>
    </w:p>
    <w:p w14:paraId="54BF05D1" w14:textId="77777777" w:rsidR="005F497D" w:rsidRDefault="005F497D" w:rsidP="0006178A">
      <w:pPr>
        <w:jc w:val="right"/>
        <w:rPr>
          <w:sz w:val="18"/>
          <w:szCs w:val="18"/>
        </w:rPr>
      </w:pPr>
    </w:p>
    <w:p w14:paraId="53F060A0" w14:textId="77777777" w:rsidR="005F497D" w:rsidRDefault="005F497D" w:rsidP="0006178A">
      <w:pPr>
        <w:jc w:val="right"/>
        <w:rPr>
          <w:sz w:val="18"/>
          <w:szCs w:val="18"/>
        </w:rPr>
      </w:pPr>
    </w:p>
    <w:p w14:paraId="6E18358C" w14:textId="77777777" w:rsidR="005F497D" w:rsidRDefault="005F497D" w:rsidP="0006178A">
      <w:pPr>
        <w:jc w:val="right"/>
        <w:rPr>
          <w:sz w:val="18"/>
          <w:szCs w:val="18"/>
        </w:rPr>
      </w:pPr>
    </w:p>
    <w:p w14:paraId="58BE5252" w14:textId="77777777" w:rsidR="005F497D" w:rsidRDefault="005F497D" w:rsidP="0006178A">
      <w:pPr>
        <w:jc w:val="right"/>
        <w:rPr>
          <w:sz w:val="18"/>
          <w:szCs w:val="18"/>
        </w:rPr>
      </w:pPr>
    </w:p>
    <w:p w14:paraId="0D31A280" w14:textId="77777777" w:rsidR="005F497D" w:rsidRDefault="005F497D" w:rsidP="0006178A">
      <w:pPr>
        <w:jc w:val="right"/>
        <w:rPr>
          <w:sz w:val="18"/>
          <w:szCs w:val="18"/>
        </w:rPr>
      </w:pPr>
    </w:p>
    <w:p w14:paraId="0E8BA555" w14:textId="77777777" w:rsidR="005F497D" w:rsidRDefault="005F497D" w:rsidP="0006178A">
      <w:pPr>
        <w:jc w:val="right"/>
        <w:rPr>
          <w:sz w:val="18"/>
          <w:szCs w:val="18"/>
        </w:rPr>
      </w:pPr>
    </w:p>
    <w:p w14:paraId="5C33B1C9" w14:textId="77777777" w:rsidR="005F497D" w:rsidRDefault="005F497D" w:rsidP="0006178A">
      <w:pPr>
        <w:jc w:val="right"/>
        <w:rPr>
          <w:sz w:val="18"/>
          <w:szCs w:val="18"/>
        </w:rPr>
      </w:pPr>
    </w:p>
    <w:p w14:paraId="7A7A9C75" w14:textId="77777777" w:rsidR="005F497D" w:rsidRDefault="005F497D" w:rsidP="0006178A">
      <w:pPr>
        <w:jc w:val="right"/>
        <w:rPr>
          <w:sz w:val="18"/>
          <w:szCs w:val="18"/>
        </w:rPr>
      </w:pPr>
    </w:p>
    <w:p w14:paraId="10A3784B" w14:textId="77777777" w:rsidR="005F497D" w:rsidRDefault="005F497D" w:rsidP="0006178A">
      <w:pPr>
        <w:jc w:val="right"/>
        <w:rPr>
          <w:sz w:val="18"/>
          <w:szCs w:val="18"/>
        </w:rPr>
      </w:pPr>
    </w:p>
    <w:p w14:paraId="4BE9EAA8" w14:textId="77777777" w:rsidR="005F497D" w:rsidRDefault="005F497D" w:rsidP="0006178A">
      <w:pPr>
        <w:jc w:val="right"/>
        <w:rPr>
          <w:sz w:val="18"/>
          <w:szCs w:val="18"/>
        </w:rPr>
      </w:pPr>
    </w:p>
    <w:p w14:paraId="02A2DE47" w14:textId="77777777" w:rsidR="005F497D" w:rsidRDefault="005F497D" w:rsidP="0006178A">
      <w:pPr>
        <w:jc w:val="right"/>
        <w:rPr>
          <w:sz w:val="18"/>
          <w:szCs w:val="18"/>
        </w:rPr>
      </w:pPr>
    </w:p>
    <w:p w14:paraId="5BBDAC2E" w14:textId="77777777" w:rsidR="005F497D" w:rsidRDefault="005F497D" w:rsidP="0006178A">
      <w:pPr>
        <w:jc w:val="right"/>
        <w:rPr>
          <w:sz w:val="18"/>
          <w:szCs w:val="18"/>
        </w:rPr>
      </w:pPr>
    </w:p>
    <w:p w14:paraId="433C06F7" w14:textId="77777777" w:rsidR="005F497D" w:rsidRDefault="005F497D" w:rsidP="0006178A">
      <w:pPr>
        <w:jc w:val="right"/>
        <w:rPr>
          <w:sz w:val="18"/>
          <w:szCs w:val="18"/>
        </w:rPr>
      </w:pPr>
    </w:p>
    <w:p w14:paraId="75ED851B" w14:textId="77777777" w:rsidR="005F497D" w:rsidRDefault="005F497D" w:rsidP="0006178A">
      <w:pPr>
        <w:jc w:val="right"/>
        <w:rPr>
          <w:sz w:val="18"/>
          <w:szCs w:val="18"/>
        </w:rPr>
      </w:pPr>
    </w:p>
    <w:p w14:paraId="264A871D" w14:textId="77777777" w:rsidR="005F497D" w:rsidRDefault="005F497D" w:rsidP="0006178A">
      <w:pPr>
        <w:jc w:val="right"/>
        <w:rPr>
          <w:sz w:val="18"/>
          <w:szCs w:val="18"/>
        </w:rPr>
      </w:pPr>
    </w:p>
    <w:p w14:paraId="4A911918" w14:textId="30CD4451" w:rsidR="005F497D" w:rsidRPr="002A632E" w:rsidRDefault="005F497D" w:rsidP="0006178A">
      <w:pPr>
        <w:jc w:val="right"/>
        <w:rPr>
          <w:sz w:val="18"/>
          <w:szCs w:val="18"/>
        </w:rPr>
      </w:pPr>
      <w:r>
        <w:rPr>
          <w:sz w:val="18"/>
          <w:szCs w:val="18"/>
        </w:rPr>
        <w:t>2</w:t>
      </w:r>
      <w:r w:rsidR="00D548DD">
        <w:rPr>
          <w:sz w:val="18"/>
          <w:szCs w:val="18"/>
        </w:rPr>
        <w:t>8</w:t>
      </w:r>
    </w:p>
    <w:p w14:paraId="7BF3F23F" w14:textId="726948FD" w:rsidR="002426F6" w:rsidRPr="002A632E" w:rsidRDefault="002426F6" w:rsidP="000844D0">
      <w:pPr>
        <w:rPr>
          <w:sz w:val="28"/>
          <w:szCs w:val="28"/>
        </w:rPr>
      </w:pPr>
      <w:r w:rsidRPr="002426F6">
        <w:rPr>
          <w:sz w:val="28"/>
          <w:szCs w:val="28"/>
        </w:rPr>
        <w:lastRenderedPageBreak/>
        <w:t xml:space="preserve">3. </w:t>
      </w:r>
      <w:r w:rsidR="00392817">
        <w:rPr>
          <w:b/>
          <w:bCs/>
          <w:sz w:val="28"/>
          <w:szCs w:val="28"/>
        </w:rPr>
        <w:t xml:space="preserve">Compatibility: </w:t>
      </w:r>
      <w:r w:rsidR="00392817" w:rsidRPr="002A632E">
        <w:rPr>
          <w:sz w:val="28"/>
          <w:szCs w:val="28"/>
        </w:rPr>
        <w:t>One of the most important concerns is whether the app is compatible with different devices, browsers, operating systems in different network environment ensuring that the experience that the user will be easily accessed.</w:t>
      </w:r>
    </w:p>
    <w:p w14:paraId="217CF467" w14:textId="77777777" w:rsidR="005F497D" w:rsidRDefault="005F497D" w:rsidP="002A632E">
      <w:pPr>
        <w:jc w:val="center"/>
        <w:rPr>
          <w:sz w:val="28"/>
          <w:szCs w:val="28"/>
        </w:rPr>
      </w:pPr>
    </w:p>
    <w:p w14:paraId="3D9E1838" w14:textId="77777777" w:rsidR="005F497D" w:rsidRDefault="005F497D" w:rsidP="002A632E">
      <w:pPr>
        <w:jc w:val="center"/>
        <w:rPr>
          <w:sz w:val="28"/>
          <w:szCs w:val="28"/>
        </w:rPr>
      </w:pPr>
    </w:p>
    <w:p w14:paraId="197C3EE3" w14:textId="77777777" w:rsidR="005F497D" w:rsidRDefault="005F497D" w:rsidP="002A632E">
      <w:pPr>
        <w:jc w:val="center"/>
        <w:rPr>
          <w:sz w:val="28"/>
          <w:szCs w:val="28"/>
        </w:rPr>
      </w:pPr>
    </w:p>
    <w:p w14:paraId="6B1E7BC5" w14:textId="77777777" w:rsidR="005F497D" w:rsidRDefault="005F497D" w:rsidP="002A632E">
      <w:pPr>
        <w:jc w:val="center"/>
        <w:rPr>
          <w:sz w:val="28"/>
          <w:szCs w:val="28"/>
        </w:rPr>
      </w:pPr>
    </w:p>
    <w:p w14:paraId="2663A5FE" w14:textId="77777777" w:rsidR="005F497D" w:rsidRDefault="005F497D" w:rsidP="002A632E">
      <w:pPr>
        <w:jc w:val="center"/>
        <w:rPr>
          <w:sz w:val="28"/>
          <w:szCs w:val="28"/>
        </w:rPr>
      </w:pPr>
    </w:p>
    <w:p w14:paraId="5773646E" w14:textId="0B7F1C0C" w:rsidR="006D6496" w:rsidRDefault="00D25664" w:rsidP="002A632E">
      <w:pPr>
        <w:jc w:val="center"/>
        <w:rPr>
          <w:sz w:val="28"/>
          <w:szCs w:val="28"/>
        </w:rPr>
      </w:pPr>
      <w:r>
        <w:rPr>
          <w:noProof/>
          <w:sz w:val="28"/>
          <w:szCs w:val="28"/>
        </w:rPr>
        <w:drawing>
          <wp:inline distT="0" distB="0" distL="0" distR="0" wp14:anchorId="75D94C6B" wp14:editId="118FDB0F">
            <wp:extent cx="4083685" cy="2413000"/>
            <wp:effectExtent l="0" t="0" r="0" b="6350"/>
            <wp:docPr id="160030688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083685" cy="2413000"/>
                    </a:xfrm>
                    <a:prstGeom prst="rect">
                      <a:avLst/>
                    </a:prstGeom>
                    <a:noFill/>
                  </pic:spPr>
                </pic:pic>
              </a:graphicData>
            </a:graphic>
          </wp:inline>
        </w:drawing>
      </w:r>
    </w:p>
    <w:p w14:paraId="2A15893C" w14:textId="6FC06ECE" w:rsidR="0006178A" w:rsidRPr="002A632E" w:rsidRDefault="0006178A" w:rsidP="0006178A">
      <w:pPr>
        <w:jc w:val="right"/>
        <w:rPr>
          <w:sz w:val="18"/>
          <w:szCs w:val="18"/>
        </w:rPr>
      </w:pPr>
    </w:p>
    <w:p w14:paraId="525171F4" w14:textId="77777777" w:rsidR="00392817" w:rsidRDefault="00392817" w:rsidP="002426F6">
      <w:pPr>
        <w:rPr>
          <w:sz w:val="28"/>
          <w:szCs w:val="28"/>
        </w:rPr>
      </w:pPr>
    </w:p>
    <w:p w14:paraId="24835D7B" w14:textId="77777777" w:rsidR="004602A6" w:rsidRDefault="004602A6" w:rsidP="002426F6">
      <w:pPr>
        <w:rPr>
          <w:sz w:val="28"/>
          <w:szCs w:val="28"/>
        </w:rPr>
      </w:pPr>
    </w:p>
    <w:p w14:paraId="1E6C335F" w14:textId="77777777" w:rsidR="004602A6" w:rsidRDefault="004602A6" w:rsidP="002426F6">
      <w:pPr>
        <w:rPr>
          <w:sz w:val="28"/>
          <w:szCs w:val="28"/>
        </w:rPr>
      </w:pPr>
    </w:p>
    <w:p w14:paraId="45FF2ED9" w14:textId="49AFC8D9" w:rsidR="004602A6" w:rsidRDefault="004602A6" w:rsidP="002426F6">
      <w:pPr>
        <w:rPr>
          <w:sz w:val="28"/>
          <w:szCs w:val="28"/>
        </w:rPr>
      </w:pPr>
    </w:p>
    <w:p w14:paraId="5B679BCE" w14:textId="77777777" w:rsidR="005F497D" w:rsidRDefault="005F497D" w:rsidP="002426F6">
      <w:pPr>
        <w:rPr>
          <w:sz w:val="28"/>
          <w:szCs w:val="28"/>
        </w:rPr>
      </w:pPr>
    </w:p>
    <w:p w14:paraId="62A0F5A8" w14:textId="77777777" w:rsidR="005F497D" w:rsidRDefault="005F497D" w:rsidP="002426F6">
      <w:pPr>
        <w:rPr>
          <w:sz w:val="28"/>
          <w:szCs w:val="28"/>
        </w:rPr>
      </w:pPr>
    </w:p>
    <w:p w14:paraId="32622B4A" w14:textId="77777777" w:rsidR="005F497D" w:rsidRDefault="005F497D" w:rsidP="002426F6">
      <w:pPr>
        <w:rPr>
          <w:sz w:val="28"/>
          <w:szCs w:val="28"/>
        </w:rPr>
      </w:pPr>
    </w:p>
    <w:p w14:paraId="1D47E9A6" w14:textId="77777777" w:rsidR="005F497D" w:rsidRDefault="005F497D" w:rsidP="002426F6">
      <w:pPr>
        <w:rPr>
          <w:sz w:val="28"/>
          <w:szCs w:val="28"/>
        </w:rPr>
      </w:pPr>
    </w:p>
    <w:p w14:paraId="7B84EFA1" w14:textId="77777777" w:rsidR="005F497D" w:rsidRDefault="005F497D" w:rsidP="002426F6">
      <w:pPr>
        <w:rPr>
          <w:sz w:val="28"/>
          <w:szCs w:val="28"/>
        </w:rPr>
      </w:pPr>
    </w:p>
    <w:p w14:paraId="6A8A26CE" w14:textId="77777777" w:rsidR="005F497D" w:rsidRDefault="005F497D" w:rsidP="002426F6">
      <w:pPr>
        <w:rPr>
          <w:sz w:val="28"/>
          <w:szCs w:val="28"/>
        </w:rPr>
      </w:pPr>
    </w:p>
    <w:p w14:paraId="7967E3C7" w14:textId="77777777" w:rsidR="005F497D" w:rsidRDefault="005F497D" w:rsidP="002426F6">
      <w:pPr>
        <w:rPr>
          <w:sz w:val="28"/>
          <w:szCs w:val="28"/>
        </w:rPr>
      </w:pPr>
    </w:p>
    <w:p w14:paraId="37DFB4DA" w14:textId="77777777" w:rsidR="005F497D" w:rsidRDefault="005F497D" w:rsidP="002426F6">
      <w:pPr>
        <w:rPr>
          <w:sz w:val="28"/>
          <w:szCs w:val="28"/>
        </w:rPr>
      </w:pPr>
    </w:p>
    <w:p w14:paraId="0D3D02B2" w14:textId="77777777" w:rsidR="005F497D" w:rsidRDefault="005F497D" w:rsidP="002426F6">
      <w:pPr>
        <w:rPr>
          <w:sz w:val="28"/>
          <w:szCs w:val="28"/>
        </w:rPr>
      </w:pPr>
    </w:p>
    <w:p w14:paraId="413F6360" w14:textId="77777777" w:rsidR="005F497D" w:rsidRDefault="005F497D" w:rsidP="002426F6">
      <w:pPr>
        <w:rPr>
          <w:sz w:val="28"/>
          <w:szCs w:val="28"/>
        </w:rPr>
      </w:pPr>
    </w:p>
    <w:p w14:paraId="628048C6" w14:textId="77777777" w:rsidR="005F497D" w:rsidRDefault="005F497D" w:rsidP="002426F6">
      <w:pPr>
        <w:rPr>
          <w:sz w:val="28"/>
          <w:szCs w:val="28"/>
        </w:rPr>
      </w:pPr>
    </w:p>
    <w:p w14:paraId="0D357080" w14:textId="77777777" w:rsidR="005F497D" w:rsidRDefault="005F497D" w:rsidP="002426F6">
      <w:pPr>
        <w:rPr>
          <w:sz w:val="28"/>
          <w:szCs w:val="28"/>
        </w:rPr>
      </w:pPr>
    </w:p>
    <w:p w14:paraId="6BA01D30" w14:textId="3EFAE7B0" w:rsidR="005F497D" w:rsidRPr="005F497D" w:rsidRDefault="005F497D" w:rsidP="005F497D">
      <w:pPr>
        <w:jc w:val="right"/>
        <w:rPr>
          <w:sz w:val="18"/>
          <w:szCs w:val="18"/>
        </w:rPr>
      </w:pPr>
      <w:r>
        <w:rPr>
          <w:sz w:val="18"/>
          <w:szCs w:val="18"/>
        </w:rPr>
        <w:t>2</w:t>
      </w:r>
      <w:r w:rsidR="00D548DD">
        <w:rPr>
          <w:sz w:val="18"/>
          <w:szCs w:val="18"/>
        </w:rPr>
        <w:t>9</w:t>
      </w:r>
    </w:p>
    <w:p w14:paraId="25B306BC" w14:textId="788CA103" w:rsidR="002426F6" w:rsidRPr="002426F6" w:rsidRDefault="002426F6" w:rsidP="002426F6">
      <w:pPr>
        <w:rPr>
          <w:sz w:val="28"/>
          <w:szCs w:val="28"/>
        </w:rPr>
      </w:pPr>
      <w:r w:rsidRPr="002426F6">
        <w:rPr>
          <w:sz w:val="28"/>
          <w:szCs w:val="28"/>
        </w:rPr>
        <w:lastRenderedPageBreak/>
        <w:t xml:space="preserve">4. </w:t>
      </w:r>
      <w:r w:rsidR="00392817">
        <w:rPr>
          <w:b/>
          <w:bCs/>
          <w:sz w:val="28"/>
          <w:szCs w:val="28"/>
        </w:rPr>
        <w:t xml:space="preserve">Performance: </w:t>
      </w:r>
      <w:r w:rsidR="00392817" w:rsidRPr="00CD0610">
        <w:rPr>
          <w:sz w:val="28"/>
          <w:szCs w:val="28"/>
        </w:rPr>
        <w:t>Evaluates how the application behaves under various load conditions such: checking the speed, responsiveness, stability of the system, as well as handling normal or complex user traffic.</w:t>
      </w:r>
      <w:r w:rsidR="00CD0610" w:rsidRPr="00CD0610">
        <w:rPr>
          <w:sz w:val="28"/>
          <w:szCs w:val="28"/>
        </w:rPr>
        <w:t xml:space="preserve"> The stress testing is also important because it will provide us details of how the application behaves under extreme conditions to determine things such: very large number of users or data requests and determining the scalability of the app, as the users are increasing over time. The response time is also tested, providing details of how long it takes for the application to respond to some of the user actions such as: making a donation or loading pages, the throughput is measured as well, providing information of data that the system can handle at a time.</w:t>
      </w:r>
    </w:p>
    <w:p w14:paraId="12376CB2" w14:textId="79EEBAC8" w:rsidR="00B01777" w:rsidRDefault="00B01777" w:rsidP="002426F6">
      <w:pPr>
        <w:rPr>
          <w:sz w:val="28"/>
          <w:szCs w:val="28"/>
        </w:rPr>
      </w:pPr>
    </w:p>
    <w:p w14:paraId="183E6767" w14:textId="334CE439" w:rsidR="002A632E" w:rsidRDefault="00250C49" w:rsidP="00CB5D92">
      <w:pPr>
        <w:jc w:val="center"/>
        <w:rPr>
          <w:sz w:val="28"/>
          <w:szCs w:val="28"/>
        </w:rPr>
      </w:pPr>
      <w:r>
        <w:rPr>
          <w:noProof/>
          <w:sz w:val="28"/>
          <w:szCs w:val="28"/>
        </w:rPr>
        <w:drawing>
          <wp:inline distT="0" distB="0" distL="0" distR="0" wp14:anchorId="4E0F6B3B" wp14:editId="2D2F8E14">
            <wp:extent cx="4127500" cy="2108200"/>
            <wp:effectExtent l="0" t="0" r="6350" b="6350"/>
            <wp:docPr id="116327080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127500" cy="2108200"/>
                    </a:xfrm>
                    <a:prstGeom prst="rect">
                      <a:avLst/>
                    </a:prstGeom>
                    <a:noFill/>
                    <a:ln>
                      <a:noFill/>
                    </a:ln>
                  </pic:spPr>
                </pic:pic>
              </a:graphicData>
            </a:graphic>
          </wp:inline>
        </w:drawing>
      </w:r>
    </w:p>
    <w:p w14:paraId="188E188F" w14:textId="77777777" w:rsidR="002A632E" w:rsidRDefault="002A632E" w:rsidP="002426F6">
      <w:pPr>
        <w:rPr>
          <w:sz w:val="28"/>
          <w:szCs w:val="28"/>
        </w:rPr>
      </w:pPr>
    </w:p>
    <w:p w14:paraId="4C858508" w14:textId="77777777" w:rsidR="000844D0" w:rsidRDefault="000844D0" w:rsidP="002426F6">
      <w:pPr>
        <w:rPr>
          <w:sz w:val="28"/>
          <w:szCs w:val="28"/>
        </w:rPr>
      </w:pPr>
    </w:p>
    <w:p w14:paraId="68B332D0" w14:textId="77777777" w:rsidR="000844D0" w:rsidRDefault="000844D0" w:rsidP="002426F6">
      <w:pPr>
        <w:rPr>
          <w:sz w:val="28"/>
          <w:szCs w:val="28"/>
        </w:rPr>
      </w:pPr>
    </w:p>
    <w:p w14:paraId="570BD3AF" w14:textId="77777777" w:rsidR="000844D0" w:rsidRDefault="000844D0" w:rsidP="002426F6">
      <w:pPr>
        <w:rPr>
          <w:sz w:val="28"/>
          <w:szCs w:val="28"/>
        </w:rPr>
      </w:pPr>
    </w:p>
    <w:p w14:paraId="4804A597" w14:textId="77777777" w:rsidR="000844D0" w:rsidRDefault="000844D0" w:rsidP="002426F6">
      <w:pPr>
        <w:rPr>
          <w:sz w:val="28"/>
          <w:szCs w:val="28"/>
        </w:rPr>
      </w:pPr>
    </w:p>
    <w:p w14:paraId="4F2A6282" w14:textId="77777777" w:rsidR="000844D0" w:rsidRDefault="000844D0" w:rsidP="002426F6">
      <w:pPr>
        <w:rPr>
          <w:sz w:val="28"/>
          <w:szCs w:val="28"/>
        </w:rPr>
      </w:pPr>
    </w:p>
    <w:p w14:paraId="54B69DB5" w14:textId="77777777" w:rsidR="000844D0" w:rsidRDefault="000844D0" w:rsidP="002426F6">
      <w:pPr>
        <w:rPr>
          <w:sz w:val="28"/>
          <w:szCs w:val="28"/>
        </w:rPr>
      </w:pPr>
    </w:p>
    <w:p w14:paraId="606D8CF1" w14:textId="77777777" w:rsidR="000844D0" w:rsidRDefault="000844D0" w:rsidP="002426F6">
      <w:pPr>
        <w:rPr>
          <w:sz w:val="28"/>
          <w:szCs w:val="28"/>
        </w:rPr>
      </w:pPr>
    </w:p>
    <w:p w14:paraId="6351375F" w14:textId="77777777" w:rsidR="004602A6" w:rsidRDefault="004602A6" w:rsidP="002426F6">
      <w:pPr>
        <w:rPr>
          <w:sz w:val="28"/>
          <w:szCs w:val="28"/>
        </w:rPr>
      </w:pPr>
    </w:p>
    <w:p w14:paraId="72A89A76" w14:textId="77777777" w:rsidR="004602A6" w:rsidRDefault="004602A6" w:rsidP="002426F6">
      <w:pPr>
        <w:rPr>
          <w:sz w:val="28"/>
          <w:szCs w:val="28"/>
        </w:rPr>
      </w:pPr>
    </w:p>
    <w:p w14:paraId="64DE13C7" w14:textId="77777777" w:rsidR="004602A6" w:rsidRDefault="004602A6" w:rsidP="002426F6">
      <w:pPr>
        <w:rPr>
          <w:sz w:val="28"/>
          <w:szCs w:val="28"/>
        </w:rPr>
      </w:pPr>
    </w:p>
    <w:p w14:paraId="226FF1AC" w14:textId="77777777" w:rsidR="004602A6" w:rsidRDefault="004602A6" w:rsidP="002426F6">
      <w:pPr>
        <w:rPr>
          <w:sz w:val="28"/>
          <w:szCs w:val="28"/>
        </w:rPr>
      </w:pPr>
    </w:p>
    <w:p w14:paraId="2EF81A40" w14:textId="77777777" w:rsidR="004602A6" w:rsidRDefault="004602A6" w:rsidP="002426F6">
      <w:pPr>
        <w:rPr>
          <w:sz w:val="28"/>
          <w:szCs w:val="28"/>
        </w:rPr>
      </w:pPr>
    </w:p>
    <w:p w14:paraId="3982D4F3" w14:textId="77777777" w:rsidR="004602A6" w:rsidRDefault="004602A6" w:rsidP="002426F6">
      <w:pPr>
        <w:rPr>
          <w:sz w:val="28"/>
          <w:szCs w:val="28"/>
        </w:rPr>
      </w:pPr>
    </w:p>
    <w:p w14:paraId="35F53C73" w14:textId="77777777" w:rsidR="004602A6" w:rsidRDefault="004602A6" w:rsidP="002426F6">
      <w:pPr>
        <w:rPr>
          <w:sz w:val="28"/>
          <w:szCs w:val="28"/>
        </w:rPr>
      </w:pPr>
    </w:p>
    <w:p w14:paraId="4B3371E5" w14:textId="69E6DE8B" w:rsidR="000844D0" w:rsidRPr="005F497D" w:rsidRDefault="00D548DD" w:rsidP="005F497D">
      <w:pPr>
        <w:jc w:val="right"/>
        <w:rPr>
          <w:sz w:val="18"/>
          <w:szCs w:val="18"/>
        </w:rPr>
      </w:pPr>
      <w:r>
        <w:rPr>
          <w:sz w:val="18"/>
          <w:szCs w:val="18"/>
        </w:rPr>
        <w:t>30</w:t>
      </w:r>
    </w:p>
    <w:p w14:paraId="28087CE8" w14:textId="1DC93825" w:rsidR="002426F6" w:rsidRPr="002A632E" w:rsidRDefault="00CD0610" w:rsidP="002A632E">
      <w:pPr>
        <w:pStyle w:val="ListParagraph"/>
        <w:numPr>
          <w:ilvl w:val="0"/>
          <w:numId w:val="12"/>
        </w:numPr>
        <w:rPr>
          <w:sz w:val="28"/>
          <w:szCs w:val="28"/>
        </w:rPr>
      </w:pPr>
      <w:r w:rsidRPr="002A632E">
        <w:rPr>
          <w:b/>
          <w:bCs/>
          <w:sz w:val="28"/>
          <w:szCs w:val="28"/>
        </w:rPr>
        <w:lastRenderedPageBreak/>
        <w:t xml:space="preserve">Security: </w:t>
      </w:r>
      <w:r w:rsidRPr="002A632E">
        <w:rPr>
          <w:sz w:val="28"/>
          <w:szCs w:val="28"/>
        </w:rPr>
        <w:t xml:space="preserve">Ensures that the application is well protected from various vulnerabilities, ensuring that the user data and transactions are kept safe. This means checking whether the users are properly authenticated and authorized, determining if the sensitive data is encrypted during the transmission with HTTPS request, the input validation is also checked, by implementing SQL injection and cross-site scripting. Session </w:t>
      </w:r>
      <w:r w:rsidR="002A632E" w:rsidRPr="002A632E">
        <w:rPr>
          <w:sz w:val="28"/>
          <w:szCs w:val="28"/>
        </w:rPr>
        <w:t>m</w:t>
      </w:r>
      <w:r w:rsidRPr="002A632E">
        <w:rPr>
          <w:sz w:val="28"/>
          <w:szCs w:val="28"/>
        </w:rPr>
        <w:t xml:space="preserve">anagement is a test that checks whether the sessions that </w:t>
      </w:r>
      <w:r w:rsidR="002A632E" w:rsidRPr="002A632E">
        <w:rPr>
          <w:sz w:val="28"/>
          <w:szCs w:val="28"/>
        </w:rPr>
        <w:t>occur are properly managed.</w:t>
      </w:r>
    </w:p>
    <w:p w14:paraId="683D96A5" w14:textId="77777777" w:rsidR="002A632E" w:rsidRDefault="002A632E" w:rsidP="002A632E">
      <w:pPr>
        <w:rPr>
          <w:b/>
          <w:bCs/>
          <w:sz w:val="28"/>
          <w:szCs w:val="28"/>
        </w:rPr>
      </w:pPr>
    </w:p>
    <w:p w14:paraId="5FD402D7" w14:textId="77777777" w:rsidR="002A632E" w:rsidRDefault="002A632E" w:rsidP="002A632E">
      <w:pPr>
        <w:rPr>
          <w:b/>
          <w:bCs/>
          <w:sz w:val="28"/>
          <w:szCs w:val="28"/>
        </w:rPr>
      </w:pPr>
    </w:p>
    <w:p w14:paraId="6DBDA0CC" w14:textId="77777777" w:rsidR="002A632E" w:rsidRPr="002A632E" w:rsidRDefault="002A632E" w:rsidP="002A632E">
      <w:pPr>
        <w:rPr>
          <w:b/>
          <w:bCs/>
          <w:sz w:val="28"/>
          <w:szCs w:val="28"/>
        </w:rPr>
      </w:pPr>
    </w:p>
    <w:p w14:paraId="173DA08F" w14:textId="1A95C01B" w:rsidR="002426F6" w:rsidRDefault="00D25664" w:rsidP="002A632E">
      <w:pPr>
        <w:jc w:val="center"/>
        <w:rPr>
          <w:sz w:val="28"/>
          <w:szCs w:val="28"/>
        </w:rPr>
      </w:pPr>
      <w:r>
        <w:rPr>
          <w:noProof/>
          <w:sz w:val="28"/>
          <w:szCs w:val="28"/>
        </w:rPr>
        <w:drawing>
          <wp:inline distT="0" distB="0" distL="0" distR="0" wp14:anchorId="24BB8082" wp14:editId="5036BE4E">
            <wp:extent cx="3790950" cy="2101850"/>
            <wp:effectExtent l="0" t="0" r="0" b="0"/>
            <wp:docPr id="185713688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790950" cy="2101850"/>
                    </a:xfrm>
                    <a:prstGeom prst="rect">
                      <a:avLst/>
                    </a:prstGeom>
                    <a:noFill/>
                  </pic:spPr>
                </pic:pic>
              </a:graphicData>
            </a:graphic>
          </wp:inline>
        </w:drawing>
      </w:r>
    </w:p>
    <w:p w14:paraId="0E1B972D" w14:textId="77777777" w:rsidR="00702AD8" w:rsidRDefault="00702AD8" w:rsidP="002A632E">
      <w:pPr>
        <w:jc w:val="center"/>
        <w:rPr>
          <w:sz w:val="28"/>
          <w:szCs w:val="28"/>
        </w:rPr>
      </w:pPr>
    </w:p>
    <w:p w14:paraId="6EF34EA6" w14:textId="77777777" w:rsidR="00702AD8" w:rsidRDefault="00702AD8" w:rsidP="002A632E">
      <w:pPr>
        <w:jc w:val="center"/>
        <w:rPr>
          <w:sz w:val="28"/>
          <w:szCs w:val="28"/>
        </w:rPr>
      </w:pPr>
    </w:p>
    <w:p w14:paraId="064DF026" w14:textId="77777777" w:rsidR="00702AD8" w:rsidRDefault="00702AD8" w:rsidP="002A632E">
      <w:pPr>
        <w:jc w:val="center"/>
        <w:rPr>
          <w:sz w:val="28"/>
          <w:szCs w:val="28"/>
        </w:rPr>
      </w:pPr>
    </w:p>
    <w:p w14:paraId="3BD4BDEB" w14:textId="77777777" w:rsidR="00702AD8" w:rsidRDefault="00702AD8" w:rsidP="002A632E">
      <w:pPr>
        <w:jc w:val="center"/>
        <w:rPr>
          <w:sz w:val="28"/>
          <w:szCs w:val="28"/>
        </w:rPr>
      </w:pPr>
    </w:p>
    <w:p w14:paraId="2C742657" w14:textId="77777777" w:rsidR="00702AD8" w:rsidRDefault="00702AD8" w:rsidP="002A632E">
      <w:pPr>
        <w:jc w:val="center"/>
        <w:rPr>
          <w:sz w:val="28"/>
          <w:szCs w:val="28"/>
        </w:rPr>
      </w:pPr>
    </w:p>
    <w:p w14:paraId="4A15CF81" w14:textId="77777777" w:rsidR="00702AD8" w:rsidRDefault="00702AD8" w:rsidP="002A632E">
      <w:pPr>
        <w:jc w:val="center"/>
        <w:rPr>
          <w:sz w:val="28"/>
          <w:szCs w:val="28"/>
        </w:rPr>
      </w:pPr>
    </w:p>
    <w:p w14:paraId="71461794" w14:textId="77777777" w:rsidR="00702AD8" w:rsidRDefault="00702AD8" w:rsidP="002A632E">
      <w:pPr>
        <w:jc w:val="center"/>
        <w:rPr>
          <w:sz w:val="28"/>
          <w:szCs w:val="28"/>
        </w:rPr>
      </w:pPr>
    </w:p>
    <w:p w14:paraId="06F82BDD" w14:textId="77777777" w:rsidR="00702AD8" w:rsidRDefault="00702AD8" w:rsidP="002A632E">
      <w:pPr>
        <w:jc w:val="center"/>
        <w:rPr>
          <w:sz w:val="28"/>
          <w:szCs w:val="28"/>
        </w:rPr>
      </w:pPr>
    </w:p>
    <w:p w14:paraId="7C06F5C4" w14:textId="77777777" w:rsidR="00702AD8" w:rsidRDefault="00702AD8" w:rsidP="00702AD8">
      <w:pPr>
        <w:rPr>
          <w:sz w:val="28"/>
          <w:szCs w:val="28"/>
        </w:rPr>
      </w:pPr>
    </w:p>
    <w:p w14:paraId="25270983" w14:textId="4A1875DD" w:rsidR="00D25664" w:rsidRDefault="00D25664" w:rsidP="0006178A">
      <w:pPr>
        <w:jc w:val="right"/>
        <w:rPr>
          <w:sz w:val="18"/>
          <w:szCs w:val="18"/>
        </w:rPr>
      </w:pPr>
    </w:p>
    <w:p w14:paraId="0E19D956" w14:textId="653736B9" w:rsidR="0006178A" w:rsidRPr="002A632E" w:rsidRDefault="0006178A" w:rsidP="0006178A">
      <w:pPr>
        <w:jc w:val="right"/>
        <w:rPr>
          <w:sz w:val="18"/>
          <w:szCs w:val="18"/>
        </w:rPr>
      </w:pPr>
    </w:p>
    <w:p w14:paraId="0F5CC725" w14:textId="77777777" w:rsidR="002A632E" w:rsidRDefault="002A632E" w:rsidP="002426F6">
      <w:pPr>
        <w:rPr>
          <w:b/>
          <w:bCs/>
          <w:sz w:val="28"/>
          <w:szCs w:val="28"/>
        </w:rPr>
      </w:pPr>
    </w:p>
    <w:p w14:paraId="1C3EAE1B" w14:textId="77777777" w:rsidR="004602A6" w:rsidRDefault="004602A6" w:rsidP="00702AD8">
      <w:pPr>
        <w:rPr>
          <w:sz w:val="28"/>
          <w:szCs w:val="28"/>
        </w:rPr>
      </w:pPr>
    </w:p>
    <w:p w14:paraId="346CE996" w14:textId="77777777" w:rsidR="004602A6" w:rsidRDefault="004602A6" w:rsidP="00702AD8">
      <w:pPr>
        <w:rPr>
          <w:sz w:val="28"/>
          <w:szCs w:val="28"/>
        </w:rPr>
      </w:pPr>
    </w:p>
    <w:p w14:paraId="1C51162D" w14:textId="77777777" w:rsidR="004602A6" w:rsidRDefault="004602A6" w:rsidP="00702AD8">
      <w:pPr>
        <w:rPr>
          <w:sz w:val="28"/>
          <w:szCs w:val="28"/>
        </w:rPr>
      </w:pPr>
    </w:p>
    <w:p w14:paraId="598B6510" w14:textId="77777777" w:rsidR="004602A6" w:rsidRDefault="004602A6" w:rsidP="00702AD8">
      <w:pPr>
        <w:rPr>
          <w:sz w:val="28"/>
          <w:szCs w:val="28"/>
        </w:rPr>
      </w:pPr>
    </w:p>
    <w:p w14:paraId="4532922B" w14:textId="77777777" w:rsidR="004602A6" w:rsidRDefault="004602A6" w:rsidP="00702AD8">
      <w:pPr>
        <w:rPr>
          <w:sz w:val="28"/>
          <w:szCs w:val="28"/>
        </w:rPr>
      </w:pPr>
    </w:p>
    <w:p w14:paraId="67A19773" w14:textId="77777777" w:rsidR="004602A6" w:rsidRDefault="004602A6" w:rsidP="005F497D">
      <w:pPr>
        <w:jc w:val="right"/>
        <w:rPr>
          <w:sz w:val="18"/>
          <w:szCs w:val="18"/>
        </w:rPr>
      </w:pPr>
    </w:p>
    <w:p w14:paraId="306E86E1" w14:textId="1EF11981" w:rsidR="005F497D" w:rsidRPr="005F497D" w:rsidRDefault="00D548DD" w:rsidP="005F497D">
      <w:pPr>
        <w:jc w:val="right"/>
        <w:rPr>
          <w:sz w:val="18"/>
          <w:szCs w:val="18"/>
        </w:rPr>
      </w:pPr>
      <w:r>
        <w:rPr>
          <w:sz w:val="18"/>
          <w:szCs w:val="18"/>
        </w:rPr>
        <w:t>31</w:t>
      </w:r>
    </w:p>
    <w:p w14:paraId="430B86B9" w14:textId="27B992E9" w:rsidR="004602A6" w:rsidRPr="005F497D" w:rsidRDefault="004602A6" w:rsidP="004602A6">
      <w:pPr>
        <w:jc w:val="center"/>
        <w:rPr>
          <w:b/>
          <w:bCs/>
          <w:sz w:val="40"/>
          <w:szCs w:val="40"/>
        </w:rPr>
      </w:pPr>
      <w:r w:rsidRPr="005F497D">
        <w:rPr>
          <w:b/>
          <w:bCs/>
          <w:sz w:val="40"/>
          <w:szCs w:val="40"/>
        </w:rPr>
        <w:lastRenderedPageBreak/>
        <w:t xml:space="preserve">Future Evolution and Maintenance </w:t>
      </w:r>
    </w:p>
    <w:p w14:paraId="2F5D5BC2" w14:textId="77777777" w:rsidR="004602A6" w:rsidRDefault="004602A6" w:rsidP="004602A6">
      <w:pPr>
        <w:jc w:val="center"/>
        <w:rPr>
          <w:sz w:val="28"/>
          <w:szCs w:val="28"/>
        </w:rPr>
      </w:pPr>
    </w:p>
    <w:p w14:paraId="520CE1E4" w14:textId="77777777" w:rsidR="00B95536" w:rsidRDefault="00702AD8" w:rsidP="00702AD8">
      <w:pPr>
        <w:rPr>
          <w:sz w:val="28"/>
          <w:szCs w:val="28"/>
        </w:rPr>
      </w:pPr>
      <w:r w:rsidRPr="00702AD8">
        <w:rPr>
          <w:sz w:val="28"/>
          <w:szCs w:val="28"/>
        </w:rPr>
        <w:t xml:space="preserve">The future evolution and maintenance of a food donation application for restaurants will be an intricate process, driven by the need to address food insecurity, minimize waste, and build a sustainable ecosystem. The application’s growth will likely focus on leveraging advanced technologies such as AI, machine learning, and IoT to improve every aspect of its functionality. For instance, AI algorithms can predict surplus food quantities based on real-time data from restaurant inventory systems, customer trends, and seasonal patterns, while machine learning can optimize matching processes to pair donations with the most suitable recipients based on location, urgency, and dietary requirements. IoT integration, such as smart inventory sensors, could provide restaurants with automated alerts to donate food nearing its expiration, reducing waste before it occurs. </w:t>
      </w:r>
    </w:p>
    <w:p w14:paraId="618F70B6" w14:textId="15C21784" w:rsidR="00702AD8" w:rsidRPr="00702AD8" w:rsidRDefault="00702AD8" w:rsidP="00702AD8">
      <w:pPr>
        <w:rPr>
          <w:sz w:val="28"/>
          <w:szCs w:val="28"/>
        </w:rPr>
      </w:pPr>
      <w:r w:rsidRPr="00702AD8">
        <w:rPr>
          <w:sz w:val="28"/>
          <w:szCs w:val="28"/>
        </w:rPr>
        <w:t>Maintenance will involve periodic updates to enhance user experience, ensuring compatibility with new devices and operating systems while incorporating multilingual and accessible design to reach a global audience.</w:t>
      </w:r>
    </w:p>
    <w:p w14:paraId="5C63377C" w14:textId="77777777" w:rsidR="004602A6" w:rsidRDefault="00702AD8" w:rsidP="00702AD8">
      <w:pPr>
        <w:rPr>
          <w:sz w:val="28"/>
          <w:szCs w:val="28"/>
        </w:rPr>
      </w:pPr>
      <w:r w:rsidRPr="00702AD8">
        <w:rPr>
          <w:sz w:val="28"/>
          <w:szCs w:val="28"/>
        </w:rPr>
        <w:t>The app’s evolution will also include expanding its stakeholder network to include not just restaurants but grocery stores, event organizers, catering companies, and even individual households.</w:t>
      </w:r>
    </w:p>
    <w:p w14:paraId="7DFB2CAC" w14:textId="284E3C12" w:rsidR="00702AD8" w:rsidRDefault="00702AD8" w:rsidP="00702AD8">
      <w:pPr>
        <w:rPr>
          <w:sz w:val="28"/>
          <w:szCs w:val="28"/>
        </w:rPr>
      </w:pPr>
      <w:r w:rsidRPr="00702AD8">
        <w:rPr>
          <w:sz w:val="28"/>
          <w:szCs w:val="28"/>
        </w:rPr>
        <w:t xml:space="preserve"> By developing APIs for seamless integration with third-party platforms like point-of-sale systems, logistics providers, and delivery apps, the application can create an interconnected ecosystem that simplifies donation processes. A cloud-based infrastructure will support scalability, handling increased user traffic and enabling efficient data sharing across geographies. Furthermore, blockchain technology could enhance transparency and trust by providing a secure, immutable record of food donations, ensuring accountability and encouraging greater participation.</w:t>
      </w:r>
    </w:p>
    <w:p w14:paraId="3283F35C" w14:textId="77777777" w:rsidR="004602A6" w:rsidRDefault="004602A6" w:rsidP="00702AD8">
      <w:pPr>
        <w:rPr>
          <w:sz w:val="28"/>
          <w:szCs w:val="28"/>
        </w:rPr>
      </w:pPr>
    </w:p>
    <w:p w14:paraId="47087441" w14:textId="77777777" w:rsidR="004602A6" w:rsidRDefault="004602A6" w:rsidP="00702AD8">
      <w:pPr>
        <w:rPr>
          <w:sz w:val="28"/>
          <w:szCs w:val="28"/>
        </w:rPr>
      </w:pPr>
    </w:p>
    <w:p w14:paraId="5EB04408" w14:textId="77777777" w:rsidR="004602A6" w:rsidRDefault="004602A6" w:rsidP="00702AD8">
      <w:pPr>
        <w:rPr>
          <w:sz w:val="28"/>
          <w:szCs w:val="28"/>
        </w:rPr>
      </w:pPr>
    </w:p>
    <w:p w14:paraId="3E121520" w14:textId="77777777" w:rsidR="004602A6" w:rsidRDefault="004602A6" w:rsidP="00702AD8">
      <w:pPr>
        <w:rPr>
          <w:sz w:val="28"/>
          <w:szCs w:val="28"/>
        </w:rPr>
      </w:pPr>
    </w:p>
    <w:p w14:paraId="4E7CE321" w14:textId="77777777" w:rsidR="004602A6" w:rsidRDefault="004602A6" w:rsidP="00702AD8">
      <w:pPr>
        <w:rPr>
          <w:sz w:val="28"/>
          <w:szCs w:val="28"/>
        </w:rPr>
      </w:pPr>
    </w:p>
    <w:p w14:paraId="444B1D9F" w14:textId="77777777" w:rsidR="004602A6" w:rsidRDefault="004602A6" w:rsidP="00702AD8">
      <w:pPr>
        <w:rPr>
          <w:sz w:val="28"/>
          <w:szCs w:val="28"/>
        </w:rPr>
      </w:pPr>
    </w:p>
    <w:p w14:paraId="1DFAD577" w14:textId="77777777" w:rsidR="004602A6" w:rsidRDefault="004602A6" w:rsidP="00702AD8">
      <w:pPr>
        <w:rPr>
          <w:sz w:val="28"/>
          <w:szCs w:val="28"/>
        </w:rPr>
      </w:pPr>
    </w:p>
    <w:p w14:paraId="264D60A1" w14:textId="77777777" w:rsidR="004602A6" w:rsidRDefault="004602A6" w:rsidP="00702AD8">
      <w:pPr>
        <w:rPr>
          <w:sz w:val="28"/>
          <w:szCs w:val="28"/>
        </w:rPr>
      </w:pPr>
    </w:p>
    <w:p w14:paraId="433F887C" w14:textId="77777777" w:rsidR="004602A6" w:rsidRDefault="004602A6" w:rsidP="00702AD8">
      <w:pPr>
        <w:rPr>
          <w:sz w:val="28"/>
          <w:szCs w:val="28"/>
        </w:rPr>
      </w:pPr>
    </w:p>
    <w:p w14:paraId="442A5D68" w14:textId="35011F08" w:rsidR="004602A6" w:rsidRPr="005F497D" w:rsidRDefault="00D548DD" w:rsidP="005F497D">
      <w:pPr>
        <w:jc w:val="right"/>
        <w:rPr>
          <w:sz w:val="18"/>
          <w:szCs w:val="18"/>
        </w:rPr>
      </w:pPr>
      <w:r>
        <w:rPr>
          <w:sz w:val="18"/>
          <w:szCs w:val="18"/>
        </w:rPr>
        <w:t>32</w:t>
      </w:r>
    </w:p>
    <w:p w14:paraId="27EDB08E" w14:textId="77777777" w:rsidR="00702AD8" w:rsidRPr="00702AD8" w:rsidRDefault="00702AD8" w:rsidP="00702AD8">
      <w:pPr>
        <w:rPr>
          <w:sz w:val="28"/>
          <w:szCs w:val="28"/>
        </w:rPr>
      </w:pPr>
      <w:r w:rsidRPr="00702AD8">
        <w:rPr>
          <w:sz w:val="28"/>
          <w:szCs w:val="28"/>
        </w:rPr>
        <w:lastRenderedPageBreak/>
        <w:t>From a community perspective, fostering engagement through social features, such as impact dashboards, storytelling, and gamification, will play a pivotal role in sustaining interest. Donors could track metrics like the number of meals they’ve contributed or the carbon footprint reduced through their actions, creating a sense of accomplishment. Regular campaigns, partnerships with influencers, and educational initiatives on food waste and hunger could amplify the app’s reach. Security will remain a top priority, with strong encryption, GDPR compliance, and regular audits to safeguard user and organizational data.</w:t>
      </w:r>
    </w:p>
    <w:p w14:paraId="649B0AFB" w14:textId="77777777" w:rsidR="00702AD8" w:rsidRPr="00702AD8" w:rsidRDefault="00702AD8" w:rsidP="00702AD8">
      <w:pPr>
        <w:rPr>
          <w:sz w:val="28"/>
          <w:szCs w:val="28"/>
        </w:rPr>
      </w:pPr>
    </w:p>
    <w:p w14:paraId="5ACA1630" w14:textId="77777777" w:rsidR="00B95536" w:rsidRDefault="00702AD8" w:rsidP="00702AD8">
      <w:pPr>
        <w:rPr>
          <w:sz w:val="28"/>
          <w:szCs w:val="28"/>
        </w:rPr>
      </w:pPr>
      <w:r w:rsidRPr="00702AD8">
        <w:rPr>
          <w:sz w:val="28"/>
          <w:szCs w:val="28"/>
        </w:rPr>
        <w:t xml:space="preserve">To align with global sustainability goals, the app could integrate features to quantify and report its broader environmental impact, such as water and energy savings from avoided waste. Collaboration with </w:t>
      </w:r>
      <w:r w:rsidR="00B95536">
        <w:rPr>
          <w:sz w:val="28"/>
          <w:szCs w:val="28"/>
        </w:rPr>
        <w:t>Non- Governmental Organizations</w:t>
      </w:r>
      <w:r w:rsidRPr="00702AD8">
        <w:rPr>
          <w:sz w:val="28"/>
          <w:szCs w:val="28"/>
        </w:rPr>
        <w:t xml:space="preserve">, government bodies, and corporate sponsors could provide funding and policy support, enabling the app to operate in underserved or rural areas where food insecurity is most critical. </w:t>
      </w:r>
    </w:p>
    <w:p w14:paraId="2EDEA180" w14:textId="5468FD4B" w:rsidR="002A632E" w:rsidRPr="00702AD8" w:rsidRDefault="00702AD8" w:rsidP="00702AD8">
      <w:pPr>
        <w:rPr>
          <w:sz w:val="28"/>
          <w:szCs w:val="28"/>
        </w:rPr>
      </w:pPr>
      <w:r w:rsidRPr="00702AD8">
        <w:rPr>
          <w:sz w:val="28"/>
          <w:szCs w:val="28"/>
        </w:rPr>
        <w:t>Over time, the app could evolve into a comprehensive platform not only for food donations but also for broader sustainability efforts, such as recycling initiatives, meal-planning tools to minimize overproduction, and educational resources for responsible consumption. By combining cutting-edge technology with a deep commitment to social impact, the app has the potential to redefine how communities address hunger and waste in a more interconnected, sustainable future.</w:t>
      </w:r>
    </w:p>
    <w:p w14:paraId="7D1DC8BA" w14:textId="77777777" w:rsidR="002A632E" w:rsidRDefault="002A632E" w:rsidP="002426F6">
      <w:pPr>
        <w:rPr>
          <w:b/>
          <w:bCs/>
          <w:sz w:val="28"/>
          <w:szCs w:val="28"/>
        </w:rPr>
      </w:pPr>
    </w:p>
    <w:p w14:paraId="78F9E1C3" w14:textId="77777777" w:rsidR="002A632E" w:rsidRDefault="002A632E" w:rsidP="002426F6">
      <w:pPr>
        <w:rPr>
          <w:b/>
          <w:bCs/>
          <w:sz w:val="28"/>
          <w:szCs w:val="28"/>
        </w:rPr>
      </w:pPr>
    </w:p>
    <w:p w14:paraId="143B14F8" w14:textId="77777777" w:rsidR="002A632E" w:rsidRDefault="002A632E" w:rsidP="002426F6">
      <w:pPr>
        <w:rPr>
          <w:b/>
          <w:bCs/>
          <w:sz w:val="28"/>
          <w:szCs w:val="28"/>
        </w:rPr>
      </w:pPr>
    </w:p>
    <w:p w14:paraId="4C5A15CC" w14:textId="77777777" w:rsidR="002A632E" w:rsidRDefault="002A632E" w:rsidP="002426F6">
      <w:pPr>
        <w:rPr>
          <w:b/>
          <w:bCs/>
          <w:sz w:val="28"/>
          <w:szCs w:val="28"/>
        </w:rPr>
      </w:pPr>
    </w:p>
    <w:p w14:paraId="766ABD0B" w14:textId="77777777" w:rsidR="002A632E" w:rsidRDefault="002A632E" w:rsidP="002426F6">
      <w:pPr>
        <w:rPr>
          <w:b/>
          <w:bCs/>
          <w:sz w:val="28"/>
          <w:szCs w:val="28"/>
        </w:rPr>
      </w:pPr>
    </w:p>
    <w:p w14:paraId="52BB28C8" w14:textId="77777777" w:rsidR="000844D0" w:rsidRDefault="000844D0" w:rsidP="002426F6">
      <w:pPr>
        <w:rPr>
          <w:b/>
          <w:bCs/>
          <w:sz w:val="28"/>
          <w:szCs w:val="28"/>
        </w:rPr>
      </w:pPr>
    </w:p>
    <w:p w14:paraId="72B3F808" w14:textId="77777777" w:rsidR="004602A6" w:rsidRDefault="004602A6" w:rsidP="002426F6">
      <w:pPr>
        <w:rPr>
          <w:b/>
          <w:bCs/>
          <w:sz w:val="28"/>
          <w:szCs w:val="28"/>
        </w:rPr>
      </w:pPr>
    </w:p>
    <w:p w14:paraId="7CCD29F9" w14:textId="77777777" w:rsidR="004602A6" w:rsidRDefault="004602A6" w:rsidP="002426F6">
      <w:pPr>
        <w:rPr>
          <w:b/>
          <w:bCs/>
          <w:sz w:val="28"/>
          <w:szCs w:val="28"/>
        </w:rPr>
      </w:pPr>
    </w:p>
    <w:p w14:paraId="7D6E3FBF" w14:textId="77777777" w:rsidR="004602A6" w:rsidRDefault="004602A6" w:rsidP="002426F6">
      <w:pPr>
        <w:rPr>
          <w:b/>
          <w:bCs/>
          <w:sz w:val="28"/>
          <w:szCs w:val="28"/>
        </w:rPr>
      </w:pPr>
    </w:p>
    <w:p w14:paraId="04B5B1A6" w14:textId="77777777" w:rsidR="004602A6" w:rsidRDefault="004602A6" w:rsidP="002426F6">
      <w:pPr>
        <w:rPr>
          <w:b/>
          <w:bCs/>
          <w:sz w:val="28"/>
          <w:szCs w:val="28"/>
        </w:rPr>
      </w:pPr>
    </w:p>
    <w:p w14:paraId="6FECD65A" w14:textId="77777777" w:rsidR="004602A6" w:rsidRDefault="004602A6" w:rsidP="002426F6">
      <w:pPr>
        <w:rPr>
          <w:b/>
          <w:bCs/>
          <w:sz w:val="28"/>
          <w:szCs w:val="28"/>
        </w:rPr>
      </w:pPr>
    </w:p>
    <w:p w14:paraId="4708BCA6" w14:textId="77777777" w:rsidR="004602A6" w:rsidRDefault="004602A6" w:rsidP="002426F6">
      <w:pPr>
        <w:rPr>
          <w:b/>
          <w:bCs/>
          <w:sz w:val="28"/>
          <w:szCs w:val="28"/>
        </w:rPr>
      </w:pPr>
    </w:p>
    <w:p w14:paraId="0F077FBC" w14:textId="77777777" w:rsidR="004602A6" w:rsidRDefault="004602A6" w:rsidP="002426F6">
      <w:pPr>
        <w:rPr>
          <w:b/>
          <w:bCs/>
          <w:sz w:val="28"/>
          <w:szCs w:val="28"/>
        </w:rPr>
      </w:pPr>
    </w:p>
    <w:p w14:paraId="23D6D42B" w14:textId="77777777" w:rsidR="004602A6" w:rsidRDefault="004602A6" w:rsidP="002426F6">
      <w:pPr>
        <w:rPr>
          <w:b/>
          <w:bCs/>
          <w:sz w:val="28"/>
          <w:szCs w:val="28"/>
        </w:rPr>
      </w:pPr>
    </w:p>
    <w:p w14:paraId="35E3D107" w14:textId="08CB0581" w:rsidR="004602A6" w:rsidRPr="005F497D" w:rsidRDefault="00D548DD" w:rsidP="005F497D">
      <w:pPr>
        <w:jc w:val="right"/>
        <w:rPr>
          <w:sz w:val="18"/>
          <w:szCs w:val="18"/>
        </w:rPr>
      </w:pPr>
      <w:r>
        <w:rPr>
          <w:sz w:val="18"/>
          <w:szCs w:val="18"/>
        </w:rPr>
        <w:t>33</w:t>
      </w:r>
    </w:p>
    <w:p w14:paraId="6C7B8AAC" w14:textId="77777777" w:rsidR="004602A6" w:rsidRDefault="004602A6" w:rsidP="002426F6">
      <w:pPr>
        <w:rPr>
          <w:b/>
          <w:bCs/>
          <w:sz w:val="28"/>
          <w:szCs w:val="28"/>
        </w:rPr>
      </w:pPr>
    </w:p>
    <w:p w14:paraId="3706F3D6" w14:textId="7FD6BF73" w:rsidR="002426F6" w:rsidRDefault="002426F6" w:rsidP="002426F6">
      <w:pPr>
        <w:rPr>
          <w:b/>
          <w:bCs/>
          <w:sz w:val="28"/>
          <w:szCs w:val="28"/>
        </w:rPr>
      </w:pPr>
      <w:r w:rsidRPr="0006178A">
        <w:rPr>
          <w:b/>
          <w:bCs/>
          <w:sz w:val="28"/>
          <w:szCs w:val="28"/>
        </w:rPr>
        <w:lastRenderedPageBreak/>
        <w:t>Conclusion: A Game-Changer for Social Good</w:t>
      </w:r>
    </w:p>
    <w:p w14:paraId="3DFBEE42" w14:textId="77777777" w:rsidR="007D444A" w:rsidRDefault="007D444A" w:rsidP="002426F6">
      <w:pPr>
        <w:rPr>
          <w:b/>
          <w:bCs/>
          <w:sz w:val="28"/>
          <w:szCs w:val="28"/>
        </w:rPr>
      </w:pPr>
    </w:p>
    <w:p w14:paraId="0DDB4C48" w14:textId="4190648A" w:rsidR="007D444A" w:rsidRPr="0060518B" w:rsidRDefault="007D444A" w:rsidP="007D444A">
      <w:pPr>
        <w:rPr>
          <w:sz w:val="28"/>
          <w:szCs w:val="28"/>
        </w:rPr>
      </w:pPr>
      <w:r w:rsidRPr="0060518B">
        <w:rPr>
          <w:sz w:val="28"/>
          <w:szCs w:val="28"/>
        </w:rPr>
        <w:t>Mobile applications have become an integral part of people's lives, serving various purposes, and their popularity</w:t>
      </w:r>
      <w:r w:rsidR="0060518B" w:rsidRPr="0060518B">
        <w:rPr>
          <w:sz w:val="28"/>
          <w:szCs w:val="28"/>
        </w:rPr>
        <w:t xml:space="preserve"> </w:t>
      </w:r>
      <w:r w:rsidRPr="0060518B">
        <w:rPr>
          <w:sz w:val="28"/>
          <w:szCs w:val="28"/>
        </w:rPr>
        <w:t xml:space="preserve">continues to soar. </w:t>
      </w:r>
      <w:r w:rsidR="0060518B" w:rsidRPr="0060518B">
        <w:rPr>
          <w:sz w:val="28"/>
          <w:szCs w:val="28"/>
        </w:rPr>
        <w:t>The</w:t>
      </w:r>
      <w:r w:rsidRPr="0060518B">
        <w:rPr>
          <w:sz w:val="28"/>
          <w:szCs w:val="28"/>
        </w:rPr>
        <w:t xml:space="preserve"> application aims to tackle food wastage by redirecting excess food to those in need, rather than it</w:t>
      </w:r>
      <w:r w:rsidR="0060518B" w:rsidRPr="0060518B">
        <w:rPr>
          <w:sz w:val="28"/>
          <w:szCs w:val="28"/>
        </w:rPr>
        <w:t xml:space="preserve"> </w:t>
      </w:r>
      <w:r w:rsidRPr="0060518B">
        <w:rPr>
          <w:sz w:val="28"/>
          <w:szCs w:val="28"/>
        </w:rPr>
        <w:t>being discarded as trash. It provides users with information about the locations where surplus food is available, along</w:t>
      </w:r>
      <w:r w:rsidR="0060518B" w:rsidRPr="0060518B">
        <w:rPr>
          <w:sz w:val="28"/>
          <w:szCs w:val="28"/>
        </w:rPr>
        <w:t xml:space="preserve"> </w:t>
      </w:r>
      <w:r w:rsidRPr="0060518B">
        <w:rPr>
          <w:sz w:val="28"/>
          <w:szCs w:val="28"/>
        </w:rPr>
        <w:t>with details about the quantity of food on offer. With its user-friendly interface, the application ensures ease of use for</w:t>
      </w:r>
      <w:r w:rsidR="0060518B" w:rsidRPr="0060518B">
        <w:rPr>
          <w:sz w:val="28"/>
          <w:szCs w:val="28"/>
        </w:rPr>
        <w:t xml:space="preserve"> </w:t>
      </w:r>
      <w:r w:rsidRPr="0060518B">
        <w:rPr>
          <w:sz w:val="28"/>
          <w:szCs w:val="28"/>
        </w:rPr>
        <w:t>everyone</w:t>
      </w:r>
      <w:r w:rsidR="0060518B">
        <w:rPr>
          <w:sz w:val="28"/>
          <w:szCs w:val="28"/>
        </w:rPr>
        <w:t>.</w:t>
      </w:r>
    </w:p>
    <w:p w14:paraId="49A4EEDC" w14:textId="3B23A076" w:rsidR="002426F6" w:rsidRDefault="007D444A" w:rsidP="007D444A">
      <w:pPr>
        <w:rPr>
          <w:sz w:val="28"/>
          <w:szCs w:val="28"/>
        </w:rPr>
      </w:pPr>
      <w:r w:rsidRPr="007D444A">
        <w:rPr>
          <w:sz w:val="28"/>
          <w:szCs w:val="28"/>
        </w:rPr>
        <w:t>Food waste is one of the issues currently facing the planet as a whole. Necessary</w:t>
      </w:r>
      <w:r>
        <w:rPr>
          <w:sz w:val="28"/>
          <w:szCs w:val="28"/>
        </w:rPr>
        <w:t xml:space="preserve"> </w:t>
      </w:r>
      <w:r w:rsidRPr="007D444A">
        <w:rPr>
          <w:sz w:val="28"/>
          <w:szCs w:val="28"/>
        </w:rPr>
        <w:t>steps should be taken to stop food waste, otherwise the people of the world will suffer</w:t>
      </w:r>
      <w:r>
        <w:rPr>
          <w:sz w:val="28"/>
          <w:szCs w:val="28"/>
        </w:rPr>
        <w:t xml:space="preserve"> </w:t>
      </w:r>
      <w:r w:rsidRPr="007D444A">
        <w:rPr>
          <w:sz w:val="28"/>
          <w:szCs w:val="28"/>
        </w:rPr>
        <w:t xml:space="preserve">from food scarcity. If you can save food from being wasted, </w:t>
      </w:r>
      <w:r w:rsidR="0060518B">
        <w:rPr>
          <w:sz w:val="28"/>
          <w:szCs w:val="28"/>
        </w:rPr>
        <w:t xml:space="preserve">with the goal of </w:t>
      </w:r>
      <w:r w:rsidRPr="007D444A">
        <w:rPr>
          <w:sz w:val="28"/>
          <w:szCs w:val="28"/>
        </w:rPr>
        <w:t>feed</w:t>
      </w:r>
      <w:r w:rsidR="0060518B">
        <w:rPr>
          <w:sz w:val="28"/>
          <w:szCs w:val="28"/>
        </w:rPr>
        <w:t>ing</w:t>
      </w:r>
      <w:r w:rsidRPr="007D444A">
        <w:rPr>
          <w:sz w:val="28"/>
          <w:szCs w:val="28"/>
        </w:rPr>
        <w:t xml:space="preserve"> the hungry</w:t>
      </w:r>
      <w:r>
        <w:rPr>
          <w:sz w:val="28"/>
          <w:szCs w:val="28"/>
        </w:rPr>
        <w:t xml:space="preserve"> </w:t>
      </w:r>
      <w:r w:rsidRPr="007D444A">
        <w:rPr>
          <w:sz w:val="28"/>
          <w:szCs w:val="28"/>
        </w:rPr>
        <w:t>people who has no food to eat.</w:t>
      </w:r>
      <w:r>
        <w:rPr>
          <w:sz w:val="28"/>
          <w:szCs w:val="28"/>
        </w:rPr>
        <w:t xml:space="preserve"> The </w:t>
      </w:r>
      <w:r w:rsidR="0060518B">
        <w:rPr>
          <w:sz w:val="28"/>
          <w:szCs w:val="28"/>
        </w:rPr>
        <w:t xml:space="preserve">main </w:t>
      </w:r>
      <w:r>
        <w:rPr>
          <w:sz w:val="28"/>
          <w:szCs w:val="28"/>
        </w:rPr>
        <w:t>goal is that the food wastage will be reduced and to</w:t>
      </w:r>
      <w:r w:rsidRPr="007D444A">
        <w:rPr>
          <w:sz w:val="28"/>
          <w:szCs w:val="28"/>
        </w:rPr>
        <w:t xml:space="preserve"> establish a link between restaurants or individual</w:t>
      </w:r>
      <w:r>
        <w:rPr>
          <w:sz w:val="28"/>
          <w:szCs w:val="28"/>
        </w:rPr>
        <w:t xml:space="preserve"> </w:t>
      </w:r>
      <w:r w:rsidRPr="007D444A">
        <w:rPr>
          <w:sz w:val="28"/>
          <w:szCs w:val="28"/>
        </w:rPr>
        <w:t>users who has food surplus and charity organizations who has volunteer</w:t>
      </w:r>
      <w:r w:rsidR="0060518B">
        <w:rPr>
          <w:sz w:val="28"/>
          <w:szCs w:val="28"/>
        </w:rPr>
        <w:t>ed</w:t>
      </w:r>
      <w:r w:rsidRPr="007D444A">
        <w:rPr>
          <w:sz w:val="28"/>
          <w:szCs w:val="28"/>
        </w:rPr>
        <w:t xml:space="preserve"> to collect the</w:t>
      </w:r>
      <w:r>
        <w:rPr>
          <w:sz w:val="28"/>
          <w:szCs w:val="28"/>
        </w:rPr>
        <w:t xml:space="preserve"> </w:t>
      </w:r>
      <w:r w:rsidRPr="007D444A">
        <w:rPr>
          <w:sz w:val="28"/>
          <w:szCs w:val="28"/>
        </w:rPr>
        <w:t>excess food.</w:t>
      </w:r>
      <w:r w:rsidRPr="007D444A">
        <w:rPr>
          <w:sz w:val="28"/>
          <w:szCs w:val="28"/>
        </w:rPr>
        <w:cr/>
      </w:r>
    </w:p>
    <w:p w14:paraId="0866641D" w14:textId="2984B93F" w:rsidR="00B01777" w:rsidRDefault="007C0348" w:rsidP="00BC21CA">
      <w:pPr>
        <w:jc w:val="center"/>
        <w:rPr>
          <w:sz w:val="28"/>
          <w:szCs w:val="28"/>
        </w:rPr>
      </w:pPr>
      <w:r>
        <w:rPr>
          <w:noProof/>
          <w:sz w:val="28"/>
          <w:szCs w:val="28"/>
        </w:rPr>
        <w:drawing>
          <wp:inline distT="0" distB="0" distL="0" distR="0" wp14:anchorId="54BA4B20" wp14:editId="6DB9065E">
            <wp:extent cx="3653790" cy="2432050"/>
            <wp:effectExtent l="0" t="0" r="3810" b="6350"/>
            <wp:docPr id="27766235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653790" cy="2432050"/>
                    </a:xfrm>
                    <a:prstGeom prst="rect">
                      <a:avLst/>
                    </a:prstGeom>
                    <a:noFill/>
                  </pic:spPr>
                </pic:pic>
              </a:graphicData>
            </a:graphic>
          </wp:inline>
        </w:drawing>
      </w:r>
    </w:p>
    <w:p w14:paraId="3101B486" w14:textId="77777777" w:rsidR="002A632E" w:rsidRDefault="002A632E" w:rsidP="002426F6"/>
    <w:p w14:paraId="5EA32CA5" w14:textId="77777777" w:rsidR="002A632E" w:rsidRDefault="002A632E" w:rsidP="002426F6"/>
    <w:p w14:paraId="29B4C9DC" w14:textId="77777777" w:rsidR="002A632E" w:rsidRDefault="002A632E" w:rsidP="002426F6"/>
    <w:p w14:paraId="5BE8D5AC" w14:textId="77777777" w:rsidR="000844D0" w:rsidRDefault="000844D0" w:rsidP="002A632E">
      <w:pPr>
        <w:jc w:val="center"/>
        <w:rPr>
          <w:b/>
          <w:bCs/>
          <w:sz w:val="36"/>
          <w:szCs w:val="36"/>
        </w:rPr>
      </w:pPr>
    </w:p>
    <w:p w14:paraId="0EFE96A8" w14:textId="77777777" w:rsidR="004602A6" w:rsidRDefault="004602A6" w:rsidP="002A632E">
      <w:pPr>
        <w:jc w:val="center"/>
        <w:rPr>
          <w:b/>
          <w:bCs/>
          <w:sz w:val="36"/>
          <w:szCs w:val="36"/>
        </w:rPr>
      </w:pPr>
    </w:p>
    <w:p w14:paraId="3D1A8382" w14:textId="77777777" w:rsidR="004602A6" w:rsidRDefault="004602A6" w:rsidP="002A632E">
      <w:pPr>
        <w:jc w:val="center"/>
        <w:rPr>
          <w:b/>
          <w:bCs/>
          <w:sz w:val="36"/>
          <w:szCs w:val="36"/>
        </w:rPr>
      </w:pPr>
    </w:p>
    <w:p w14:paraId="0D21EC46" w14:textId="77777777" w:rsidR="004602A6" w:rsidRDefault="004602A6" w:rsidP="002A632E">
      <w:pPr>
        <w:jc w:val="center"/>
        <w:rPr>
          <w:b/>
          <w:bCs/>
          <w:sz w:val="36"/>
          <w:szCs w:val="36"/>
        </w:rPr>
      </w:pPr>
    </w:p>
    <w:p w14:paraId="50EE0539" w14:textId="77777777" w:rsidR="004602A6" w:rsidRDefault="004602A6" w:rsidP="005F497D">
      <w:pPr>
        <w:jc w:val="right"/>
        <w:rPr>
          <w:sz w:val="18"/>
          <w:szCs w:val="18"/>
        </w:rPr>
      </w:pPr>
    </w:p>
    <w:p w14:paraId="4781552E" w14:textId="7709C3E2" w:rsidR="005F497D" w:rsidRPr="005F497D" w:rsidRDefault="00D548DD" w:rsidP="005F497D">
      <w:pPr>
        <w:jc w:val="right"/>
        <w:rPr>
          <w:sz w:val="18"/>
          <w:szCs w:val="18"/>
        </w:rPr>
      </w:pPr>
      <w:r>
        <w:rPr>
          <w:sz w:val="18"/>
          <w:szCs w:val="18"/>
        </w:rPr>
        <w:t>34</w:t>
      </w:r>
    </w:p>
    <w:p w14:paraId="3703F219" w14:textId="6971E1BD" w:rsidR="002A632E" w:rsidRPr="002A632E" w:rsidRDefault="002A632E" w:rsidP="002A632E">
      <w:pPr>
        <w:jc w:val="center"/>
        <w:rPr>
          <w:b/>
          <w:bCs/>
          <w:sz w:val="36"/>
          <w:szCs w:val="36"/>
        </w:rPr>
      </w:pPr>
      <w:r w:rsidRPr="002A632E">
        <w:rPr>
          <w:b/>
          <w:bCs/>
          <w:sz w:val="36"/>
          <w:szCs w:val="36"/>
        </w:rPr>
        <w:lastRenderedPageBreak/>
        <w:t>References:</w:t>
      </w:r>
    </w:p>
    <w:p w14:paraId="237BB5CA" w14:textId="452838AD" w:rsidR="00B01777" w:rsidRPr="000844D0" w:rsidRDefault="002A632E" w:rsidP="002426F6">
      <w:pPr>
        <w:rPr>
          <w:sz w:val="28"/>
          <w:szCs w:val="28"/>
          <w:vertAlign w:val="subscript"/>
        </w:rPr>
      </w:pPr>
      <w:hyperlink r:id="rId30" w:history="1">
        <w:r w:rsidRPr="000844D0">
          <w:rPr>
            <w:rStyle w:val="Hyperlink"/>
            <w:sz w:val="28"/>
            <w:szCs w:val="28"/>
            <w:vertAlign w:val="subscript"/>
          </w:rPr>
          <w:t>https://www.smartdraw.com/</w:t>
        </w:r>
      </w:hyperlink>
    </w:p>
    <w:p w14:paraId="451E95C7" w14:textId="4144B89A" w:rsidR="008716B9" w:rsidRPr="000844D0" w:rsidRDefault="00DD7994" w:rsidP="008716B9">
      <w:pPr>
        <w:rPr>
          <w:rStyle w:val="Hyperlink"/>
          <w:sz w:val="28"/>
          <w:szCs w:val="28"/>
          <w:vertAlign w:val="subscript"/>
        </w:rPr>
      </w:pPr>
      <w:hyperlink r:id="rId31" w:history="1">
        <w:r w:rsidRPr="000844D0">
          <w:rPr>
            <w:rStyle w:val="Hyperlink"/>
            <w:sz w:val="28"/>
            <w:szCs w:val="28"/>
            <w:vertAlign w:val="subscript"/>
          </w:rPr>
          <w:t>https://www.figma.com/</w:t>
        </w:r>
      </w:hyperlink>
    </w:p>
    <w:p w14:paraId="6B70EE04" w14:textId="54F377B4" w:rsidR="00BC21CA" w:rsidRPr="000844D0" w:rsidRDefault="00BC21CA" w:rsidP="008716B9">
      <w:pPr>
        <w:rPr>
          <w:rStyle w:val="Hyperlink"/>
          <w:sz w:val="28"/>
          <w:szCs w:val="28"/>
          <w:vertAlign w:val="subscript"/>
        </w:rPr>
      </w:pPr>
      <w:r w:rsidRPr="000844D0">
        <w:rPr>
          <w:rStyle w:val="Hyperlink"/>
          <w:sz w:val="28"/>
          <w:szCs w:val="28"/>
          <w:vertAlign w:val="subscript"/>
        </w:rPr>
        <w:fldChar w:fldCharType="begin"/>
      </w:r>
      <w:r w:rsidRPr="000844D0">
        <w:rPr>
          <w:rStyle w:val="Hyperlink"/>
          <w:sz w:val="28"/>
          <w:szCs w:val="28"/>
          <w:vertAlign w:val="subscript"/>
        </w:rPr>
        <w:instrText>HYPERLINK "</w:instrText>
      </w:r>
      <w:ins w:id="0" w:author="Microsoft Word" w:date="2024-12-13T20:45:00Z" w16du:dateUtc="2024-12-13T19:45:00Z">
        <w:r w:rsidRPr="000844D0">
          <w:rPr>
            <w:rStyle w:val="Hyperlink"/>
            <w:sz w:val="28"/>
            <w:szCs w:val="28"/>
            <w:vertAlign w:val="subscript"/>
          </w:rPr>
          <w:instrText>https://lovefoodnotwaste.org/</w:instrText>
        </w:r>
      </w:ins>
      <w:r w:rsidRPr="000844D0">
        <w:rPr>
          <w:rStyle w:val="Hyperlink"/>
          <w:sz w:val="28"/>
          <w:szCs w:val="28"/>
          <w:vertAlign w:val="subscript"/>
        </w:rPr>
        <w:instrText>"</w:instrText>
      </w:r>
      <w:r w:rsidRPr="000844D0">
        <w:rPr>
          <w:rStyle w:val="Hyperlink"/>
          <w:sz w:val="28"/>
          <w:szCs w:val="28"/>
          <w:vertAlign w:val="subscript"/>
        </w:rPr>
      </w:r>
      <w:r w:rsidRPr="000844D0">
        <w:rPr>
          <w:rStyle w:val="Hyperlink"/>
          <w:sz w:val="28"/>
          <w:szCs w:val="28"/>
          <w:vertAlign w:val="subscript"/>
        </w:rPr>
        <w:fldChar w:fldCharType="separate"/>
      </w:r>
      <w:ins w:id="1" w:author="Microsoft Word" w:date="2024-12-13T20:45:00Z" w16du:dateUtc="2024-12-13T19:45:00Z">
        <w:r w:rsidRPr="000844D0">
          <w:rPr>
            <w:rStyle w:val="Hyperlink"/>
            <w:sz w:val="28"/>
            <w:szCs w:val="28"/>
            <w:vertAlign w:val="subscript"/>
          </w:rPr>
          <w:t>https://lovefoodnotwaste.org/</w:t>
        </w:r>
      </w:ins>
      <w:r w:rsidRPr="000844D0">
        <w:rPr>
          <w:rStyle w:val="Hyperlink"/>
          <w:sz w:val="28"/>
          <w:szCs w:val="28"/>
          <w:vertAlign w:val="subscript"/>
        </w:rPr>
        <w:fldChar w:fldCharType="end"/>
      </w:r>
    </w:p>
    <w:p w14:paraId="36E232E2" w14:textId="77777777" w:rsidR="00711A9E" w:rsidRDefault="00BC21CA" w:rsidP="00BC21CA">
      <w:pPr>
        <w:rPr>
          <w:rStyle w:val="Hyperlink"/>
          <w:sz w:val="28"/>
          <w:szCs w:val="28"/>
          <w:vertAlign w:val="subscript"/>
        </w:rPr>
      </w:pPr>
      <w:hyperlink r:id="rId32" w:history="1">
        <w:r w:rsidRPr="000844D0">
          <w:rPr>
            <w:rStyle w:val="Hyperlink"/>
            <w:sz w:val="28"/>
            <w:szCs w:val="28"/>
            <w:vertAlign w:val="subscript"/>
          </w:rPr>
          <w:t>https://www.apple.com/home-app/</w:t>
        </w:r>
      </w:hyperlink>
      <w:r w:rsidRPr="000844D0">
        <w:rPr>
          <w:rStyle w:val="Hyperlink"/>
          <w:sz w:val="28"/>
          <w:szCs w:val="28"/>
          <w:vertAlign w:val="subscript"/>
        </w:rPr>
        <w:t xml:space="preserve"> </w:t>
      </w:r>
    </w:p>
    <w:p w14:paraId="1723B4FA" w14:textId="7452BF8C" w:rsidR="0060518B" w:rsidRDefault="00711A9E" w:rsidP="00BC21CA">
      <w:pPr>
        <w:rPr>
          <w:rStyle w:val="Hyperlink"/>
          <w:sz w:val="28"/>
          <w:szCs w:val="28"/>
          <w:vertAlign w:val="subscript"/>
        </w:rPr>
      </w:pPr>
      <w:hyperlink r:id="rId33" w:history="1">
        <w:r w:rsidRPr="00323EB7">
          <w:rPr>
            <w:rStyle w:val="Hyperlink"/>
            <w:sz w:val="28"/>
            <w:szCs w:val="28"/>
            <w:vertAlign w:val="subscript"/>
          </w:rPr>
          <w:t>https://www.ijarsct.co.in/A17803.pdf</w:t>
        </w:r>
      </w:hyperlink>
    </w:p>
    <w:p w14:paraId="6DA9125B" w14:textId="55133478" w:rsidR="00711A9E" w:rsidRPr="000844D0" w:rsidRDefault="00711A9E" w:rsidP="00BC21CA">
      <w:pPr>
        <w:rPr>
          <w:rStyle w:val="Hyperlink"/>
          <w:sz w:val="28"/>
          <w:szCs w:val="28"/>
          <w:vertAlign w:val="subscript"/>
        </w:rPr>
      </w:pPr>
      <w:r w:rsidRPr="00711A9E">
        <w:rPr>
          <w:rStyle w:val="Hyperlink"/>
          <w:sz w:val="28"/>
          <w:szCs w:val="28"/>
          <w:vertAlign w:val="subscript"/>
        </w:rPr>
        <w:t>https://ieeexplore.ieee.org/document/8488190</w:t>
      </w:r>
    </w:p>
    <w:p w14:paraId="13C4EA66" w14:textId="021A461F" w:rsidR="009F718F" w:rsidRDefault="00B0219A" w:rsidP="0060518B">
      <w:pPr>
        <w:rPr>
          <w:rStyle w:val="Hyperlink"/>
          <w:sz w:val="28"/>
          <w:szCs w:val="28"/>
          <w:vertAlign w:val="subscript"/>
        </w:rPr>
      </w:pPr>
      <w:r w:rsidRPr="000844D0">
        <w:rPr>
          <w:rStyle w:val="Hyperlink"/>
          <w:sz w:val="28"/>
          <w:szCs w:val="28"/>
          <w:vertAlign w:val="subscript"/>
        </w:rPr>
        <w:t>https://www.ijiemr.org/public/uploads/paper/998371652363273.pdf</w:t>
      </w:r>
      <w:r w:rsidR="00BC21CA" w:rsidRPr="000844D0">
        <w:rPr>
          <w:rStyle w:val="Hyperlink"/>
          <w:sz w:val="28"/>
          <w:szCs w:val="28"/>
          <w:vertAlign w:val="subscript"/>
        </w:rPr>
        <w:t xml:space="preserve">       </w:t>
      </w:r>
    </w:p>
    <w:p w14:paraId="0F0DB6BF" w14:textId="318D8627" w:rsidR="000844D0" w:rsidRPr="000844D0" w:rsidRDefault="000844D0" w:rsidP="0060518B">
      <w:pPr>
        <w:rPr>
          <w:rStyle w:val="Hyperlink"/>
          <w:sz w:val="28"/>
          <w:szCs w:val="28"/>
          <w:vertAlign w:val="subscript"/>
        </w:rPr>
      </w:pPr>
      <w:r w:rsidRPr="000844D0">
        <w:rPr>
          <w:rStyle w:val="Hyperlink"/>
          <w:sz w:val="28"/>
          <w:szCs w:val="28"/>
          <w:vertAlign w:val="subscript"/>
        </w:rPr>
        <w:t>https://chatgpt.com/</w:t>
      </w:r>
    </w:p>
    <w:p w14:paraId="2487C35C" w14:textId="77777777" w:rsidR="000844D0" w:rsidRDefault="009F718F" w:rsidP="0060518B">
      <w:pPr>
        <w:rPr>
          <w:rStyle w:val="Hyperlink"/>
          <w:sz w:val="28"/>
          <w:szCs w:val="28"/>
          <w:vertAlign w:val="subscript"/>
        </w:rPr>
      </w:pPr>
      <w:r w:rsidRPr="000844D0">
        <w:rPr>
          <w:rStyle w:val="Hyperlink"/>
          <w:sz w:val="28"/>
          <w:szCs w:val="28"/>
          <w:vertAlign w:val="subscript"/>
        </w:rPr>
        <w:t>https://ijarsct.co.in/Paper17803.pdf</w:t>
      </w:r>
      <w:r w:rsidR="00BC21CA" w:rsidRPr="000844D0">
        <w:rPr>
          <w:rStyle w:val="Hyperlink"/>
          <w:sz w:val="28"/>
          <w:szCs w:val="28"/>
          <w:vertAlign w:val="subscript"/>
        </w:rPr>
        <w:t xml:space="preserve">         </w:t>
      </w:r>
    </w:p>
    <w:p w14:paraId="2CCBAEB6" w14:textId="10D05CE0" w:rsidR="00BC21CA" w:rsidRPr="000844D0" w:rsidRDefault="00875092" w:rsidP="0060518B">
      <w:pPr>
        <w:rPr>
          <w:ins w:id="2" w:author="Microsoft Word" w:date="2024-12-13T20:45:00Z" w16du:dateUtc="2024-12-13T19:45:00Z"/>
          <w:rStyle w:val="Hyperlink"/>
          <w:sz w:val="28"/>
          <w:szCs w:val="28"/>
          <w:vertAlign w:val="subscript"/>
        </w:rPr>
      </w:pPr>
      <w:r w:rsidRPr="000844D0">
        <w:rPr>
          <w:rStyle w:val="Hyperlink"/>
          <w:sz w:val="28"/>
          <w:szCs w:val="28"/>
          <w:vertAlign w:val="subscript"/>
        </w:rPr>
        <w:t>https://www.slideshare.net/slideshow/food-donation-project-report-ii/249974874</w:t>
      </w:r>
    </w:p>
    <w:p w14:paraId="7C1FE55A" w14:textId="05CF5446" w:rsidR="0006178A" w:rsidRDefault="0006178A" w:rsidP="0006178A">
      <w:pPr>
        <w:jc w:val="right"/>
        <w:rPr>
          <w:sz w:val="18"/>
          <w:szCs w:val="18"/>
        </w:rPr>
      </w:pPr>
    </w:p>
    <w:p w14:paraId="7B4D69D0" w14:textId="77777777" w:rsidR="005F497D" w:rsidRDefault="005F497D" w:rsidP="0006178A">
      <w:pPr>
        <w:jc w:val="right"/>
        <w:rPr>
          <w:sz w:val="18"/>
          <w:szCs w:val="18"/>
        </w:rPr>
      </w:pPr>
    </w:p>
    <w:p w14:paraId="53353FC8" w14:textId="77777777" w:rsidR="005F497D" w:rsidRDefault="005F497D" w:rsidP="0006178A">
      <w:pPr>
        <w:jc w:val="right"/>
        <w:rPr>
          <w:sz w:val="18"/>
          <w:szCs w:val="18"/>
        </w:rPr>
      </w:pPr>
    </w:p>
    <w:p w14:paraId="7DFA0EF7" w14:textId="77777777" w:rsidR="005F497D" w:rsidRDefault="005F497D" w:rsidP="0006178A">
      <w:pPr>
        <w:jc w:val="right"/>
        <w:rPr>
          <w:sz w:val="18"/>
          <w:szCs w:val="18"/>
        </w:rPr>
      </w:pPr>
    </w:p>
    <w:p w14:paraId="5E0333D1" w14:textId="77777777" w:rsidR="005F497D" w:rsidRDefault="005F497D" w:rsidP="0006178A">
      <w:pPr>
        <w:jc w:val="right"/>
        <w:rPr>
          <w:sz w:val="18"/>
          <w:szCs w:val="18"/>
        </w:rPr>
      </w:pPr>
    </w:p>
    <w:p w14:paraId="45B8B8BC" w14:textId="77777777" w:rsidR="005F497D" w:rsidRDefault="005F497D" w:rsidP="0006178A">
      <w:pPr>
        <w:jc w:val="right"/>
        <w:rPr>
          <w:sz w:val="18"/>
          <w:szCs w:val="18"/>
        </w:rPr>
      </w:pPr>
    </w:p>
    <w:p w14:paraId="739B8EF5" w14:textId="77777777" w:rsidR="005F497D" w:rsidRDefault="005F497D" w:rsidP="0006178A">
      <w:pPr>
        <w:jc w:val="right"/>
        <w:rPr>
          <w:sz w:val="18"/>
          <w:szCs w:val="18"/>
        </w:rPr>
      </w:pPr>
    </w:p>
    <w:p w14:paraId="68D163D5" w14:textId="77777777" w:rsidR="005F497D" w:rsidRDefault="005F497D" w:rsidP="0006178A">
      <w:pPr>
        <w:jc w:val="right"/>
        <w:rPr>
          <w:sz w:val="18"/>
          <w:szCs w:val="18"/>
        </w:rPr>
      </w:pPr>
    </w:p>
    <w:p w14:paraId="608D1112" w14:textId="77777777" w:rsidR="005F497D" w:rsidRDefault="005F497D" w:rsidP="0006178A">
      <w:pPr>
        <w:jc w:val="right"/>
        <w:rPr>
          <w:sz w:val="18"/>
          <w:szCs w:val="18"/>
        </w:rPr>
      </w:pPr>
    </w:p>
    <w:p w14:paraId="671CB341" w14:textId="77777777" w:rsidR="005F497D" w:rsidRDefault="005F497D" w:rsidP="0006178A">
      <w:pPr>
        <w:jc w:val="right"/>
        <w:rPr>
          <w:sz w:val="18"/>
          <w:szCs w:val="18"/>
        </w:rPr>
      </w:pPr>
    </w:p>
    <w:p w14:paraId="02EA9199" w14:textId="77777777" w:rsidR="005F497D" w:rsidRDefault="005F497D" w:rsidP="0006178A">
      <w:pPr>
        <w:jc w:val="right"/>
        <w:rPr>
          <w:sz w:val="18"/>
          <w:szCs w:val="18"/>
        </w:rPr>
      </w:pPr>
    </w:p>
    <w:p w14:paraId="64B562ED" w14:textId="77777777" w:rsidR="005F497D" w:rsidRDefault="005F497D" w:rsidP="0006178A">
      <w:pPr>
        <w:jc w:val="right"/>
        <w:rPr>
          <w:sz w:val="18"/>
          <w:szCs w:val="18"/>
        </w:rPr>
      </w:pPr>
    </w:p>
    <w:p w14:paraId="47429698" w14:textId="77777777" w:rsidR="005F497D" w:rsidRDefault="005F497D" w:rsidP="0006178A">
      <w:pPr>
        <w:jc w:val="right"/>
        <w:rPr>
          <w:sz w:val="18"/>
          <w:szCs w:val="18"/>
        </w:rPr>
      </w:pPr>
    </w:p>
    <w:p w14:paraId="492B3A41" w14:textId="77777777" w:rsidR="005F497D" w:rsidRDefault="005F497D" w:rsidP="0006178A">
      <w:pPr>
        <w:jc w:val="right"/>
        <w:rPr>
          <w:sz w:val="18"/>
          <w:szCs w:val="18"/>
        </w:rPr>
      </w:pPr>
    </w:p>
    <w:p w14:paraId="72653772" w14:textId="77777777" w:rsidR="005F497D" w:rsidRDefault="005F497D" w:rsidP="0006178A">
      <w:pPr>
        <w:jc w:val="right"/>
        <w:rPr>
          <w:sz w:val="18"/>
          <w:szCs w:val="18"/>
        </w:rPr>
      </w:pPr>
    </w:p>
    <w:p w14:paraId="7C15FF40" w14:textId="77777777" w:rsidR="005F497D" w:rsidRDefault="005F497D" w:rsidP="0006178A">
      <w:pPr>
        <w:jc w:val="right"/>
        <w:rPr>
          <w:sz w:val="18"/>
          <w:szCs w:val="18"/>
        </w:rPr>
      </w:pPr>
    </w:p>
    <w:p w14:paraId="3905DD4C" w14:textId="77777777" w:rsidR="005F497D" w:rsidRDefault="005F497D" w:rsidP="0006178A">
      <w:pPr>
        <w:jc w:val="right"/>
        <w:rPr>
          <w:sz w:val="18"/>
          <w:szCs w:val="18"/>
        </w:rPr>
      </w:pPr>
    </w:p>
    <w:p w14:paraId="09A3B11B" w14:textId="77777777" w:rsidR="005F497D" w:rsidRDefault="005F497D" w:rsidP="0006178A">
      <w:pPr>
        <w:jc w:val="right"/>
        <w:rPr>
          <w:sz w:val="18"/>
          <w:szCs w:val="18"/>
        </w:rPr>
      </w:pPr>
    </w:p>
    <w:p w14:paraId="68FEC411" w14:textId="77777777" w:rsidR="005F497D" w:rsidRDefault="005F497D" w:rsidP="0006178A">
      <w:pPr>
        <w:jc w:val="right"/>
        <w:rPr>
          <w:sz w:val="18"/>
          <w:szCs w:val="18"/>
        </w:rPr>
      </w:pPr>
    </w:p>
    <w:p w14:paraId="7D2EC9FB" w14:textId="77777777" w:rsidR="005F497D" w:rsidRDefault="005F497D" w:rsidP="0006178A">
      <w:pPr>
        <w:jc w:val="right"/>
        <w:rPr>
          <w:sz w:val="18"/>
          <w:szCs w:val="18"/>
        </w:rPr>
      </w:pPr>
    </w:p>
    <w:p w14:paraId="4B71BBC3" w14:textId="77777777" w:rsidR="005F497D" w:rsidRDefault="005F497D" w:rsidP="0006178A">
      <w:pPr>
        <w:jc w:val="right"/>
        <w:rPr>
          <w:sz w:val="18"/>
          <w:szCs w:val="18"/>
        </w:rPr>
      </w:pPr>
    </w:p>
    <w:p w14:paraId="71C692C0" w14:textId="77777777" w:rsidR="005F497D" w:rsidRDefault="005F497D" w:rsidP="0006178A">
      <w:pPr>
        <w:jc w:val="right"/>
        <w:rPr>
          <w:sz w:val="18"/>
          <w:szCs w:val="18"/>
        </w:rPr>
      </w:pPr>
    </w:p>
    <w:p w14:paraId="05F8DBE0" w14:textId="77777777" w:rsidR="005F497D" w:rsidRDefault="005F497D" w:rsidP="0006178A">
      <w:pPr>
        <w:jc w:val="right"/>
        <w:rPr>
          <w:sz w:val="18"/>
          <w:szCs w:val="18"/>
        </w:rPr>
      </w:pPr>
    </w:p>
    <w:p w14:paraId="299FB2ED" w14:textId="77777777" w:rsidR="005F497D" w:rsidRDefault="005F497D" w:rsidP="0006178A">
      <w:pPr>
        <w:jc w:val="right"/>
        <w:rPr>
          <w:sz w:val="18"/>
          <w:szCs w:val="18"/>
        </w:rPr>
      </w:pPr>
    </w:p>
    <w:p w14:paraId="0BE1B96D" w14:textId="77777777" w:rsidR="005F497D" w:rsidRDefault="005F497D" w:rsidP="0006178A">
      <w:pPr>
        <w:jc w:val="right"/>
        <w:rPr>
          <w:sz w:val="18"/>
          <w:szCs w:val="18"/>
        </w:rPr>
      </w:pPr>
    </w:p>
    <w:p w14:paraId="42824A71" w14:textId="77777777" w:rsidR="005F497D" w:rsidRDefault="005F497D" w:rsidP="0006178A">
      <w:pPr>
        <w:jc w:val="right"/>
        <w:rPr>
          <w:sz w:val="18"/>
          <w:szCs w:val="18"/>
        </w:rPr>
      </w:pPr>
    </w:p>
    <w:p w14:paraId="7C9C6128" w14:textId="77777777" w:rsidR="005F497D" w:rsidRDefault="005F497D" w:rsidP="0006178A">
      <w:pPr>
        <w:jc w:val="right"/>
        <w:rPr>
          <w:sz w:val="18"/>
          <w:szCs w:val="18"/>
        </w:rPr>
      </w:pPr>
    </w:p>
    <w:p w14:paraId="6AE0BBC9" w14:textId="77777777" w:rsidR="005F497D" w:rsidRDefault="005F497D" w:rsidP="0006178A">
      <w:pPr>
        <w:jc w:val="right"/>
        <w:rPr>
          <w:sz w:val="18"/>
          <w:szCs w:val="18"/>
        </w:rPr>
      </w:pPr>
    </w:p>
    <w:p w14:paraId="367FF90C" w14:textId="77777777" w:rsidR="005F497D" w:rsidRDefault="005F497D" w:rsidP="0006178A">
      <w:pPr>
        <w:jc w:val="right"/>
        <w:rPr>
          <w:sz w:val="18"/>
          <w:szCs w:val="18"/>
        </w:rPr>
      </w:pPr>
    </w:p>
    <w:p w14:paraId="28F85E17" w14:textId="77777777" w:rsidR="005F497D" w:rsidRDefault="005F497D" w:rsidP="0006178A">
      <w:pPr>
        <w:jc w:val="right"/>
        <w:rPr>
          <w:sz w:val="18"/>
          <w:szCs w:val="18"/>
        </w:rPr>
      </w:pPr>
    </w:p>
    <w:p w14:paraId="0065D6C1" w14:textId="77777777" w:rsidR="005F497D" w:rsidRDefault="005F497D" w:rsidP="0006178A">
      <w:pPr>
        <w:jc w:val="right"/>
        <w:rPr>
          <w:sz w:val="18"/>
          <w:szCs w:val="18"/>
        </w:rPr>
      </w:pPr>
    </w:p>
    <w:p w14:paraId="4D6AF713" w14:textId="77777777" w:rsidR="005F497D" w:rsidRDefault="005F497D" w:rsidP="0006178A">
      <w:pPr>
        <w:jc w:val="right"/>
        <w:rPr>
          <w:sz w:val="18"/>
          <w:szCs w:val="18"/>
        </w:rPr>
      </w:pPr>
    </w:p>
    <w:p w14:paraId="50073387" w14:textId="77777777" w:rsidR="005F497D" w:rsidRDefault="005F497D" w:rsidP="0006178A">
      <w:pPr>
        <w:jc w:val="right"/>
        <w:rPr>
          <w:sz w:val="18"/>
          <w:szCs w:val="18"/>
        </w:rPr>
      </w:pPr>
    </w:p>
    <w:p w14:paraId="15B1F9A9" w14:textId="77777777" w:rsidR="005F497D" w:rsidRDefault="005F497D" w:rsidP="0006178A">
      <w:pPr>
        <w:jc w:val="right"/>
        <w:rPr>
          <w:sz w:val="18"/>
          <w:szCs w:val="18"/>
        </w:rPr>
      </w:pPr>
    </w:p>
    <w:p w14:paraId="525CC135" w14:textId="77777777" w:rsidR="005F497D" w:rsidRDefault="005F497D" w:rsidP="0006178A">
      <w:pPr>
        <w:jc w:val="right"/>
        <w:rPr>
          <w:sz w:val="18"/>
          <w:szCs w:val="18"/>
        </w:rPr>
      </w:pPr>
    </w:p>
    <w:p w14:paraId="2DB73F62" w14:textId="77777777" w:rsidR="005F497D" w:rsidRDefault="005F497D" w:rsidP="0006178A">
      <w:pPr>
        <w:jc w:val="right"/>
        <w:rPr>
          <w:sz w:val="18"/>
          <w:szCs w:val="18"/>
        </w:rPr>
      </w:pPr>
    </w:p>
    <w:p w14:paraId="353A91E0" w14:textId="17799CB9" w:rsidR="005F497D" w:rsidRDefault="005F497D" w:rsidP="0006178A">
      <w:pPr>
        <w:jc w:val="right"/>
        <w:rPr>
          <w:sz w:val="18"/>
          <w:szCs w:val="18"/>
        </w:rPr>
      </w:pPr>
    </w:p>
    <w:p w14:paraId="55354F67" w14:textId="14E8C5BA" w:rsidR="00FF5118" w:rsidRPr="002A632E" w:rsidRDefault="00FF5118" w:rsidP="0006178A">
      <w:pPr>
        <w:jc w:val="right"/>
        <w:rPr>
          <w:sz w:val="18"/>
          <w:szCs w:val="18"/>
        </w:rPr>
      </w:pPr>
      <w:r>
        <w:rPr>
          <w:sz w:val="18"/>
          <w:szCs w:val="18"/>
        </w:rPr>
        <w:t>3</w:t>
      </w:r>
      <w:r w:rsidR="00D548DD">
        <w:rPr>
          <w:sz w:val="18"/>
          <w:szCs w:val="18"/>
        </w:rPr>
        <w:t>5</w:t>
      </w:r>
    </w:p>
    <w:sectPr w:rsidR="00FF5118" w:rsidRPr="002A632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0016D9"/>
    <w:multiLevelType w:val="hybridMultilevel"/>
    <w:tmpl w:val="7BBA155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A620854"/>
    <w:multiLevelType w:val="hybridMultilevel"/>
    <w:tmpl w:val="74D2F58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B9F06D5"/>
    <w:multiLevelType w:val="hybridMultilevel"/>
    <w:tmpl w:val="1A801DA0"/>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DC27C39"/>
    <w:multiLevelType w:val="hybridMultilevel"/>
    <w:tmpl w:val="3FA2A0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2EE3DC6"/>
    <w:multiLevelType w:val="hybridMultilevel"/>
    <w:tmpl w:val="3CE6BBB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88703DE"/>
    <w:multiLevelType w:val="hybridMultilevel"/>
    <w:tmpl w:val="316C68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E2E57BD"/>
    <w:multiLevelType w:val="hybridMultilevel"/>
    <w:tmpl w:val="D9DC73C2"/>
    <w:lvl w:ilvl="0" w:tplc="4BB49D3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376A17C6"/>
    <w:multiLevelType w:val="hybridMultilevel"/>
    <w:tmpl w:val="682E4BD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BF73C25"/>
    <w:multiLevelType w:val="hybridMultilevel"/>
    <w:tmpl w:val="0DE2109E"/>
    <w:lvl w:ilvl="0" w:tplc="56240D9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4319689D"/>
    <w:multiLevelType w:val="hybridMultilevel"/>
    <w:tmpl w:val="994C99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6667A4C"/>
    <w:multiLevelType w:val="hybridMultilevel"/>
    <w:tmpl w:val="2938A8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AB41414"/>
    <w:multiLevelType w:val="hybridMultilevel"/>
    <w:tmpl w:val="E65857A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5FD24E0"/>
    <w:multiLevelType w:val="hybridMultilevel"/>
    <w:tmpl w:val="DBCEF5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FB62392"/>
    <w:multiLevelType w:val="hybridMultilevel"/>
    <w:tmpl w:val="8DAEF304"/>
    <w:lvl w:ilvl="0" w:tplc="0409000D">
      <w:start w:val="1"/>
      <w:numFmt w:val="bullet"/>
      <w:lvlText w:val=""/>
      <w:lvlJc w:val="left"/>
      <w:pPr>
        <w:ind w:left="4590" w:hanging="360"/>
      </w:pPr>
      <w:rPr>
        <w:rFonts w:ascii="Wingdings" w:hAnsi="Wingdings" w:hint="default"/>
      </w:rPr>
    </w:lvl>
    <w:lvl w:ilvl="1" w:tplc="04090003" w:tentative="1">
      <w:start w:val="1"/>
      <w:numFmt w:val="bullet"/>
      <w:lvlText w:val="o"/>
      <w:lvlJc w:val="left"/>
      <w:pPr>
        <w:ind w:left="5310" w:hanging="360"/>
      </w:pPr>
      <w:rPr>
        <w:rFonts w:ascii="Courier New" w:hAnsi="Courier New" w:cs="Courier New" w:hint="default"/>
      </w:rPr>
    </w:lvl>
    <w:lvl w:ilvl="2" w:tplc="04090005" w:tentative="1">
      <w:start w:val="1"/>
      <w:numFmt w:val="bullet"/>
      <w:lvlText w:val=""/>
      <w:lvlJc w:val="left"/>
      <w:pPr>
        <w:ind w:left="6030" w:hanging="360"/>
      </w:pPr>
      <w:rPr>
        <w:rFonts w:ascii="Wingdings" w:hAnsi="Wingdings" w:hint="default"/>
      </w:rPr>
    </w:lvl>
    <w:lvl w:ilvl="3" w:tplc="04090001" w:tentative="1">
      <w:start w:val="1"/>
      <w:numFmt w:val="bullet"/>
      <w:lvlText w:val=""/>
      <w:lvlJc w:val="left"/>
      <w:pPr>
        <w:ind w:left="6750" w:hanging="360"/>
      </w:pPr>
      <w:rPr>
        <w:rFonts w:ascii="Symbol" w:hAnsi="Symbol" w:hint="default"/>
      </w:rPr>
    </w:lvl>
    <w:lvl w:ilvl="4" w:tplc="04090003" w:tentative="1">
      <w:start w:val="1"/>
      <w:numFmt w:val="bullet"/>
      <w:lvlText w:val="o"/>
      <w:lvlJc w:val="left"/>
      <w:pPr>
        <w:ind w:left="7470" w:hanging="360"/>
      </w:pPr>
      <w:rPr>
        <w:rFonts w:ascii="Courier New" w:hAnsi="Courier New" w:cs="Courier New" w:hint="default"/>
      </w:rPr>
    </w:lvl>
    <w:lvl w:ilvl="5" w:tplc="04090005" w:tentative="1">
      <w:start w:val="1"/>
      <w:numFmt w:val="bullet"/>
      <w:lvlText w:val=""/>
      <w:lvlJc w:val="left"/>
      <w:pPr>
        <w:ind w:left="8190" w:hanging="360"/>
      </w:pPr>
      <w:rPr>
        <w:rFonts w:ascii="Wingdings" w:hAnsi="Wingdings" w:hint="default"/>
      </w:rPr>
    </w:lvl>
    <w:lvl w:ilvl="6" w:tplc="04090001" w:tentative="1">
      <w:start w:val="1"/>
      <w:numFmt w:val="bullet"/>
      <w:lvlText w:val=""/>
      <w:lvlJc w:val="left"/>
      <w:pPr>
        <w:ind w:left="8910" w:hanging="360"/>
      </w:pPr>
      <w:rPr>
        <w:rFonts w:ascii="Symbol" w:hAnsi="Symbol" w:hint="default"/>
      </w:rPr>
    </w:lvl>
    <w:lvl w:ilvl="7" w:tplc="04090003" w:tentative="1">
      <w:start w:val="1"/>
      <w:numFmt w:val="bullet"/>
      <w:lvlText w:val="o"/>
      <w:lvlJc w:val="left"/>
      <w:pPr>
        <w:ind w:left="9630" w:hanging="360"/>
      </w:pPr>
      <w:rPr>
        <w:rFonts w:ascii="Courier New" w:hAnsi="Courier New" w:cs="Courier New" w:hint="default"/>
      </w:rPr>
    </w:lvl>
    <w:lvl w:ilvl="8" w:tplc="04090005" w:tentative="1">
      <w:start w:val="1"/>
      <w:numFmt w:val="bullet"/>
      <w:lvlText w:val=""/>
      <w:lvlJc w:val="left"/>
      <w:pPr>
        <w:ind w:left="10350" w:hanging="360"/>
      </w:pPr>
      <w:rPr>
        <w:rFonts w:ascii="Wingdings" w:hAnsi="Wingdings" w:hint="default"/>
      </w:rPr>
    </w:lvl>
  </w:abstractNum>
  <w:abstractNum w:abstractNumId="14" w15:restartNumberingAfterBreak="0">
    <w:nsid w:val="663F5A6A"/>
    <w:multiLevelType w:val="hybridMultilevel"/>
    <w:tmpl w:val="224044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93A7549"/>
    <w:multiLevelType w:val="hybridMultilevel"/>
    <w:tmpl w:val="6D282F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B374F62"/>
    <w:multiLevelType w:val="hybridMultilevel"/>
    <w:tmpl w:val="663C6C3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D144002"/>
    <w:multiLevelType w:val="hybridMultilevel"/>
    <w:tmpl w:val="9D183A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D5A474A"/>
    <w:multiLevelType w:val="hybridMultilevel"/>
    <w:tmpl w:val="617A01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094354112">
    <w:abstractNumId w:val="12"/>
  </w:num>
  <w:num w:numId="2" w16cid:durableId="887956526">
    <w:abstractNumId w:val="4"/>
  </w:num>
  <w:num w:numId="3" w16cid:durableId="1682511749">
    <w:abstractNumId w:val="1"/>
  </w:num>
  <w:num w:numId="4" w16cid:durableId="824971065">
    <w:abstractNumId w:val="7"/>
  </w:num>
  <w:num w:numId="5" w16cid:durableId="1053847272">
    <w:abstractNumId w:val="15"/>
  </w:num>
  <w:num w:numId="6" w16cid:durableId="171068955">
    <w:abstractNumId w:val="5"/>
  </w:num>
  <w:num w:numId="7" w16cid:durableId="1777675370">
    <w:abstractNumId w:val="14"/>
  </w:num>
  <w:num w:numId="8" w16cid:durableId="1415666148">
    <w:abstractNumId w:val="11"/>
  </w:num>
  <w:num w:numId="9" w16cid:durableId="155851589">
    <w:abstractNumId w:val="13"/>
  </w:num>
  <w:num w:numId="10" w16cid:durableId="431705244">
    <w:abstractNumId w:val="9"/>
  </w:num>
  <w:num w:numId="11" w16cid:durableId="1594239557">
    <w:abstractNumId w:val="10"/>
  </w:num>
  <w:num w:numId="12" w16cid:durableId="16003895">
    <w:abstractNumId w:val="18"/>
  </w:num>
  <w:num w:numId="13" w16cid:durableId="701829080">
    <w:abstractNumId w:val="0"/>
  </w:num>
  <w:num w:numId="14" w16cid:durableId="1739285229">
    <w:abstractNumId w:val="16"/>
  </w:num>
  <w:num w:numId="15" w16cid:durableId="252320582">
    <w:abstractNumId w:val="2"/>
  </w:num>
  <w:num w:numId="16" w16cid:durableId="444034212">
    <w:abstractNumId w:val="6"/>
  </w:num>
  <w:num w:numId="17" w16cid:durableId="1870605489">
    <w:abstractNumId w:val="8"/>
  </w:num>
  <w:num w:numId="18" w16cid:durableId="377241077">
    <w:abstractNumId w:val="3"/>
  </w:num>
  <w:num w:numId="19" w16cid:durableId="676466516">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F6929"/>
    <w:rsid w:val="0006178A"/>
    <w:rsid w:val="000844D0"/>
    <w:rsid w:val="000D30C7"/>
    <w:rsid w:val="0010768E"/>
    <w:rsid w:val="0014298C"/>
    <w:rsid w:val="00174E34"/>
    <w:rsid w:val="001A2D52"/>
    <w:rsid w:val="001B1FEE"/>
    <w:rsid w:val="00230C79"/>
    <w:rsid w:val="00240E7D"/>
    <w:rsid w:val="002426F6"/>
    <w:rsid w:val="00250C49"/>
    <w:rsid w:val="0028501A"/>
    <w:rsid w:val="002A2908"/>
    <w:rsid w:val="002A632E"/>
    <w:rsid w:val="002F13B9"/>
    <w:rsid w:val="00303E14"/>
    <w:rsid w:val="00392817"/>
    <w:rsid w:val="00430C9C"/>
    <w:rsid w:val="004602A6"/>
    <w:rsid w:val="004C027F"/>
    <w:rsid w:val="004D18DB"/>
    <w:rsid w:val="004F6929"/>
    <w:rsid w:val="00512A5B"/>
    <w:rsid w:val="0059782E"/>
    <w:rsid w:val="005F497D"/>
    <w:rsid w:val="0060518B"/>
    <w:rsid w:val="006D6496"/>
    <w:rsid w:val="00702AD8"/>
    <w:rsid w:val="00711A9E"/>
    <w:rsid w:val="007C0348"/>
    <w:rsid w:val="007D444A"/>
    <w:rsid w:val="00825196"/>
    <w:rsid w:val="008256CF"/>
    <w:rsid w:val="00836093"/>
    <w:rsid w:val="008716B9"/>
    <w:rsid w:val="00875092"/>
    <w:rsid w:val="008950A8"/>
    <w:rsid w:val="008B01D5"/>
    <w:rsid w:val="008C5A91"/>
    <w:rsid w:val="008F4603"/>
    <w:rsid w:val="009315F5"/>
    <w:rsid w:val="0097572F"/>
    <w:rsid w:val="0097770F"/>
    <w:rsid w:val="009F718F"/>
    <w:rsid w:val="00A41752"/>
    <w:rsid w:val="00B01777"/>
    <w:rsid w:val="00B0219A"/>
    <w:rsid w:val="00B14192"/>
    <w:rsid w:val="00B42796"/>
    <w:rsid w:val="00B45D5C"/>
    <w:rsid w:val="00B6682A"/>
    <w:rsid w:val="00B80125"/>
    <w:rsid w:val="00B95536"/>
    <w:rsid w:val="00BC21CA"/>
    <w:rsid w:val="00BC27B8"/>
    <w:rsid w:val="00C47C58"/>
    <w:rsid w:val="00C6090D"/>
    <w:rsid w:val="00C93FCA"/>
    <w:rsid w:val="00C94958"/>
    <w:rsid w:val="00CA11BF"/>
    <w:rsid w:val="00CB5D92"/>
    <w:rsid w:val="00CD0610"/>
    <w:rsid w:val="00CD5AA3"/>
    <w:rsid w:val="00D213AC"/>
    <w:rsid w:val="00D25664"/>
    <w:rsid w:val="00D548DD"/>
    <w:rsid w:val="00DC4A59"/>
    <w:rsid w:val="00DD7994"/>
    <w:rsid w:val="00DF34B8"/>
    <w:rsid w:val="00E17D4F"/>
    <w:rsid w:val="00E575EC"/>
    <w:rsid w:val="00E66974"/>
    <w:rsid w:val="00E8531D"/>
    <w:rsid w:val="00EC7A7E"/>
    <w:rsid w:val="00F119E6"/>
    <w:rsid w:val="00F84F30"/>
    <w:rsid w:val="00F959EB"/>
    <w:rsid w:val="00FF511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8A816E"/>
  <w15:chartTrackingRefBased/>
  <w15:docId w15:val="{4BF554B0-2BA1-4384-A3A8-95B5929DE1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imes New Roman"/>
        <w:sz w:val="22"/>
        <w:szCs w:val="22"/>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602A6"/>
    <w:rPr>
      <w:sz w:val="24"/>
      <w:szCs w:val="24"/>
    </w:rPr>
  </w:style>
  <w:style w:type="paragraph" w:styleId="Heading1">
    <w:name w:val="heading 1"/>
    <w:basedOn w:val="Normal"/>
    <w:next w:val="Normal"/>
    <w:link w:val="Heading1Char"/>
    <w:uiPriority w:val="9"/>
    <w:qFormat/>
    <w:rsid w:val="004602A6"/>
    <w:pPr>
      <w:keepNext/>
      <w:spacing w:before="240" w:after="60"/>
      <w:outlineLvl w:val="0"/>
    </w:pPr>
    <w:rPr>
      <w:rFonts w:asciiTheme="majorHAnsi" w:eastAsiaTheme="majorEastAsia" w:hAnsiTheme="majorHAnsi"/>
      <w:b/>
      <w:bCs/>
      <w:kern w:val="32"/>
      <w:sz w:val="32"/>
      <w:szCs w:val="32"/>
    </w:rPr>
  </w:style>
  <w:style w:type="paragraph" w:styleId="Heading2">
    <w:name w:val="heading 2"/>
    <w:basedOn w:val="Normal"/>
    <w:next w:val="Normal"/>
    <w:link w:val="Heading2Char"/>
    <w:uiPriority w:val="9"/>
    <w:semiHidden/>
    <w:unhideWhenUsed/>
    <w:qFormat/>
    <w:rsid w:val="004602A6"/>
    <w:pPr>
      <w:keepNext/>
      <w:spacing w:before="240" w:after="60"/>
      <w:outlineLvl w:val="1"/>
    </w:pPr>
    <w:rPr>
      <w:rFonts w:asciiTheme="majorHAnsi" w:eastAsiaTheme="majorEastAsia" w:hAnsiTheme="majorHAnsi"/>
      <w:b/>
      <w:bCs/>
      <w:i/>
      <w:iCs/>
      <w:sz w:val="28"/>
      <w:szCs w:val="28"/>
    </w:rPr>
  </w:style>
  <w:style w:type="paragraph" w:styleId="Heading3">
    <w:name w:val="heading 3"/>
    <w:basedOn w:val="Normal"/>
    <w:next w:val="Normal"/>
    <w:link w:val="Heading3Char"/>
    <w:uiPriority w:val="9"/>
    <w:semiHidden/>
    <w:unhideWhenUsed/>
    <w:qFormat/>
    <w:rsid w:val="004602A6"/>
    <w:pPr>
      <w:keepNext/>
      <w:spacing w:before="240" w:after="60"/>
      <w:outlineLvl w:val="2"/>
    </w:pPr>
    <w:rPr>
      <w:rFonts w:asciiTheme="majorHAnsi" w:eastAsiaTheme="majorEastAsia" w:hAnsiTheme="majorHAnsi"/>
      <w:b/>
      <w:bCs/>
      <w:sz w:val="26"/>
      <w:szCs w:val="26"/>
    </w:rPr>
  </w:style>
  <w:style w:type="paragraph" w:styleId="Heading4">
    <w:name w:val="heading 4"/>
    <w:basedOn w:val="Normal"/>
    <w:next w:val="Normal"/>
    <w:link w:val="Heading4Char"/>
    <w:uiPriority w:val="9"/>
    <w:semiHidden/>
    <w:unhideWhenUsed/>
    <w:qFormat/>
    <w:rsid w:val="004602A6"/>
    <w:pPr>
      <w:keepNext/>
      <w:spacing w:before="240" w:after="60"/>
      <w:outlineLvl w:val="3"/>
    </w:pPr>
    <w:rPr>
      <w:b/>
      <w:bCs/>
      <w:sz w:val="28"/>
      <w:szCs w:val="28"/>
    </w:rPr>
  </w:style>
  <w:style w:type="paragraph" w:styleId="Heading5">
    <w:name w:val="heading 5"/>
    <w:basedOn w:val="Normal"/>
    <w:next w:val="Normal"/>
    <w:link w:val="Heading5Char"/>
    <w:uiPriority w:val="9"/>
    <w:semiHidden/>
    <w:unhideWhenUsed/>
    <w:qFormat/>
    <w:rsid w:val="004602A6"/>
    <w:pPr>
      <w:spacing w:before="240" w:after="60"/>
      <w:outlineLvl w:val="4"/>
    </w:pPr>
    <w:rPr>
      <w:b/>
      <w:bCs/>
      <w:i/>
      <w:iCs/>
      <w:sz w:val="26"/>
      <w:szCs w:val="26"/>
    </w:rPr>
  </w:style>
  <w:style w:type="paragraph" w:styleId="Heading6">
    <w:name w:val="heading 6"/>
    <w:basedOn w:val="Normal"/>
    <w:next w:val="Normal"/>
    <w:link w:val="Heading6Char"/>
    <w:uiPriority w:val="9"/>
    <w:semiHidden/>
    <w:unhideWhenUsed/>
    <w:qFormat/>
    <w:rsid w:val="004602A6"/>
    <w:pPr>
      <w:spacing w:before="240" w:after="60"/>
      <w:outlineLvl w:val="5"/>
    </w:pPr>
    <w:rPr>
      <w:b/>
      <w:bCs/>
      <w:sz w:val="22"/>
      <w:szCs w:val="22"/>
    </w:rPr>
  </w:style>
  <w:style w:type="paragraph" w:styleId="Heading7">
    <w:name w:val="heading 7"/>
    <w:basedOn w:val="Normal"/>
    <w:next w:val="Normal"/>
    <w:link w:val="Heading7Char"/>
    <w:uiPriority w:val="9"/>
    <w:semiHidden/>
    <w:unhideWhenUsed/>
    <w:qFormat/>
    <w:rsid w:val="004602A6"/>
    <w:pPr>
      <w:spacing w:before="240" w:after="60"/>
      <w:outlineLvl w:val="6"/>
    </w:pPr>
  </w:style>
  <w:style w:type="paragraph" w:styleId="Heading8">
    <w:name w:val="heading 8"/>
    <w:basedOn w:val="Normal"/>
    <w:next w:val="Normal"/>
    <w:link w:val="Heading8Char"/>
    <w:uiPriority w:val="9"/>
    <w:semiHidden/>
    <w:unhideWhenUsed/>
    <w:qFormat/>
    <w:rsid w:val="004602A6"/>
    <w:pPr>
      <w:spacing w:before="240" w:after="60"/>
      <w:outlineLvl w:val="7"/>
    </w:pPr>
    <w:rPr>
      <w:i/>
      <w:iCs/>
    </w:rPr>
  </w:style>
  <w:style w:type="paragraph" w:styleId="Heading9">
    <w:name w:val="heading 9"/>
    <w:basedOn w:val="Normal"/>
    <w:next w:val="Normal"/>
    <w:link w:val="Heading9Char"/>
    <w:uiPriority w:val="9"/>
    <w:semiHidden/>
    <w:unhideWhenUsed/>
    <w:qFormat/>
    <w:rsid w:val="004602A6"/>
    <w:pPr>
      <w:spacing w:before="240" w:after="60"/>
      <w:outlineLvl w:val="8"/>
    </w:pPr>
    <w:rPr>
      <w:rFonts w:asciiTheme="majorHAnsi" w:eastAsiaTheme="majorEastAsia" w:hAnsiTheme="majorHAns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602A6"/>
    <w:pPr>
      <w:ind w:left="720"/>
      <w:contextualSpacing/>
    </w:pPr>
  </w:style>
  <w:style w:type="character" w:styleId="Hyperlink">
    <w:name w:val="Hyperlink"/>
    <w:basedOn w:val="DefaultParagraphFont"/>
    <w:uiPriority w:val="99"/>
    <w:unhideWhenUsed/>
    <w:rsid w:val="00DD7994"/>
    <w:rPr>
      <w:color w:val="0563C1" w:themeColor="hyperlink"/>
      <w:u w:val="single"/>
    </w:rPr>
  </w:style>
  <w:style w:type="character" w:styleId="UnresolvedMention">
    <w:name w:val="Unresolved Mention"/>
    <w:basedOn w:val="DefaultParagraphFont"/>
    <w:uiPriority w:val="99"/>
    <w:semiHidden/>
    <w:unhideWhenUsed/>
    <w:rsid w:val="00DD7994"/>
    <w:rPr>
      <w:color w:val="605E5C"/>
      <w:shd w:val="clear" w:color="auto" w:fill="E1DFDD"/>
    </w:rPr>
  </w:style>
  <w:style w:type="character" w:customStyle="1" w:styleId="Heading1Char">
    <w:name w:val="Heading 1 Char"/>
    <w:basedOn w:val="DefaultParagraphFont"/>
    <w:link w:val="Heading1"/>
    <w:uiPriority w:val="9"/>
    <w:rsid w:val="004602A6"/>
    <w:rPr>
      <w:rFonts w:asciiTheme="majorHAnsi" w:eastAsiaTheme="majorEastAsia" w:hAnsiTheme="majorHAnsi"/>
      <w:b/>
      <w:bCs/>
      <w:kern w:val="32"/>
      <w:sz w:val="32"/>
      <w:szCs w:val="32"/>
    </w:rPr>
  </w:style>
  <w:style w:type="character" w:customStyle="1" w:styleId="Heading2Char">
    <w:name w:val="Heading 2 Char"/>
    <w:basedOn w:val="DefaultParagraphFont"/>
    <w:link w:val="Heading2"/>
    <w:uiPriority w:val="9"/>
    <w:semiHidden/>
    <w:rsid w:val="004602A6"/>
    <w:rPr>
      <w:rFonts w:asciiTheme="majorHAnsi" w:eastAsiaTheme="majorEastAsia" w:hAnsiTheme="majorHAnsi"/>
      <w:b/>
      <w:bCs/>
      <w:i/>
      <w:iCs/>
      <w:sz w:val="28"/>
      <w:szCs w:val="28"/>
    </w:rPr>
  </w:style>
  <w:style w:type="character" w:customStyle="1" w:styleId="Heading3Char">
    <w:name w:val="Heading 3 Char"/>
    <w:basedOn w:val="DefaultParagraphFont"/>
    <w:link w:val="Heading3"/>
    <w:uiPriority w:val="9"/>
    <w:semiHidden/>
    <w:rsid w:val="004602A6"/>
    <w:rPr>
      <w:rFonts w:asciiTheme="majorHAnsi" w:eastAsiaTheme="majorEastAsia" w:hAnsiTheme="majorHAnsi"/>
      <w:b/>
      <w:bCs/>
      <w:sz w:val="26"/>
      <w:szCs w:val="26"/>
    </w:rPr>
  </w:style>
  <w:style w:type="character" w:customStyle="1" w:styleId="Heading4Char">
    <w:name w:val="Heading 4 Char"/>
    <w:basedOn w:val="DefaultParagraphFont"/>
    <w:link w:val="Heading4"/>
    <w:uiPriority w:val="9"/>
    <w:semiHidden/>
    <w:rsid w:val="004602A6"/>
    <w:rPr>
      <w:b/>
      <w:bCs/>
      <w:sz w:val="28"/>
      <w:szCs w:val="28"/>
    </w:rPr>
  </w:style>
  <w:style w:type="character" w:customStyle="1" w:styleId="Heading5Char">
    <w:name w:val="Heading 5 Char"/>
    <w:basedOn w:val="DefaultParagraphFont"/>
    <w:link w:val="Heading5"/>
    <w:uiPriority w:val="9"/>
    <w:semiHidden/>
    <w:rsid w:val="004602A6"/>
    <w:rPr>
      <w:b/>
      <w:bCs/>
      <w:i/>
      <w:iCs/>
      <w:sz w:val="26"/>
      <w:szCs w:val="26"/>
    </w:rPr>
  </w:style>
  <w:style w:type="character" w:customStyle="1" w:styleId="Heading6Char">
    <w:name w:val="Heading 6 Char"/>
    <w:basedOn w:val="DefaultParagraphFont"/>
    <w:link w:val="Heading6"/>
    <w:uiPriority w:val="9"/>
    <w:semiHidden/>
    <w:rsid w:val="004602A6"/>
    <w:rPr>
      <w:b/>
      <w:bCs/>
    </w:rPr>
  </w:style>
  <w:style w:type="character" w:customStyle="1" w:styleId="Heading7Char">
    <w:name w:val="Heading 7 Char"/>
    <w:basedOn w:val="DefaultParagraphFont"/>
    <w:link w:val="Heading7"/>
    <w:uiPriority w:val="9"/>
    <w:semiHidden/>
    <w:rsid w:val="004602A6"/>
    <w:rPr>
      <w:sz w:val="24"/>
      <w:szCs w:val="24"/>
    </w:rPr>
  </w:style>
  <w:style w:type="character" w:customStyle="1" w:styleId="Heading8Char">
    <w:name w:val="Heading 8 Char"/>
    <w:basedOn w:val="DefaultParagraphFont"/>
    <w:link w:val="Heading8"/>
    <w:uiPriority w:val="9"/>
    <w:semiHidden/>
    <w:rsid w:val="004602A6"/>
    <w:rPr>
      <w:i/>
      <w:iCs/>
      <w:sz w:val="24"/>
      <w:szCs w:val="24"/>
    </w:rPr>
  </w:style>
  <w:style w:type="character" w:customStyle="1" w:styleId="Heading9Char">
    <w:name w:val="Heading 9 Char"/>
    <w:basedOn w:val="DefaultParagraphFont"/>
    <w:link w:val="Heading9"/>
    <w:uiPriority w:val="9"/>
    <w:semiHidden/>
    <w:rsid w:val="004602A6"/>
    <w:rPr>
      <w:rFonts w:asciiTheme="majorHAnsi" w:eastAsiaTheme="majorEastAsia" w:hAnsiTheme="majorHAnsi"/>
    </w:rPr>
  </w:style>
  <w:style w:type="paragraph" w:styleId="Caption">
    <w:name w:val="caption"/>
    <w:basedOn w:val="Normal"/>
    <w:next w:val="Normal"/>
    <w:uiPriority w:val="35"/>
    <w:semiHidden/>
    <w:unhideWhenUsed/>
    <w:rsid w:val="00702AD8"/>
    <w:rPr>
      <w:b/>
      <w:bCs/>
      <w:color w:val="2F5496" w:themeColor="accent1" w:themeShade="BF"/>
      <w:sz w:val="16"/>
      <w:szCs w:val="16"/>
    </w:rPr>
  </w:style>
  <w:style w:type="paragraph" w:styleId="Title">
    <w:name w:val="Title"/>
    <w:basedOn w:val="Normal"/>
    <w:next w:val="Normal"/>
    <w:link w:val="TitleChar"/>
    <w:uiPriority w:val="10"/>
    <w:qFormat/>
    <w:rsid w:val="004602A6"/>
    <w:pPr>
      <w:spacing w:before="240" w:after="60"/>
      <w:jc w:val="center"/>
      <w:outlineLvl w:val="0"/>
    </w:pPr>
    <w:rPr>
      <w:rFonts w:asciiTheme="majorHAnsi" w:eastAsiaTheme="majorEastAsia" w:hAnsiTheme="majorHAnsi" w:cstheme="majorBidi"/>
      <w:b/>
      <w:bCs/>
      <w:kern w:val="28"/>
      <w:sz w:val="32"/>
      <w:szCs w:val="32"/>
    </w:rPr>
  </w:style>
  <w:style w:type="character" w:customStyle="1" w:styleId="TitleChar">
    <w:name w:val="Title Char"/>
    <w:basedOn w:val="DefaultParagraphFont"/>
    <w:link w:val="Title"/>
    <w:uiPriority w:val="10"/>
    <w:rsid w:val="004602A6"/>
    <w:rPr>
      <w:rFonts w:asciiTheme="majorHAnsi" w:eastAsiaTheme="majorEastAsia" w:hAnsiTheme="majorHAnsi" w:cstheme="majorBidi"/>
      <w:b/>
      <w:bCs/>
      <w:kern w:val="28"/>
      <w:sz w:val="32"/>
      <w:szCs w:val="32"/>
    </w:rPr>
  </w:style>
  <w:style w:type="paragraph" w:styleId="Subtitle">
    <w:name w:val="Subtitle"/>
    <w:basedOn w:val="Normal"/>
    <w:next w:val="Normal"/>
    <w:link w:val="SubtitleChar"/>
    <w:uiPriority w:val="11"/>
    <w:qFormat/>
    <w:rsid w:val="004602A6"/>
    <w:pPr>
      <w:spacing w:after="60"/>
      <w:jc w:val="center"/>
      <w:outlineLvl w:val="1"/>
    </w:pPr>
    <w:rPr>
      <w:rFonts w:asciiTheme="majorHAnsi" w:eastAsiaTheme="majorEastAsia" w:hAnsiTheme="majorHAnsi"/>
    </w:rPr>
  </w:style>
  <w:style w:type="character" w:customStyle="1" w:styleId="SubtitleChar">
    <w:name w:val="Subtitle Char"/>
    <w:basedOn w:val="DefaultParagraphFont"/>
    <w:link w:val="Subtitle"/>
    <w:uiPriority w:val="11"/>
    <w:rsid w:val="004602A6"/>
    <w:rPr>
      <w:rFonts w:asciiTheme="majorHAnsi" w:eastAsiaTheme="majorEastAsia" w:hAnsiTheme="majorHAnsi"/>
      <w:sz w:val="24"/>
      <w:szCs w:val="24"/>
    </w:rPr>
  </w:style>
  <w:style w:type="character" w:styleId="Strong">
    <w:name w:val="Strong"/>
    <w:basedOn w:val="DefaultParagraphFont"/>
    <w:uiPriority w:val="22"/>
    <w:qFormat/>
    <w:rsid w:val="004602A6"/>
    <w:rPr>
      <w:b/>
      <w:bCs/>
    </w:rPr>
  </w:style>
  <w:style w:type="character" w:styleId="Emphasis">
    <w:name w:val="Emphasis"/>
    <w:basedOn w:val="DefaultParagraphFont"/>
    <w:uiPriority w:val="20"/>
    <w:qFormat/>
    <w:rsid w:val="004602A6"/>
    <w:rPr>
      <w:rFonts w:asciiTheme="minorHAnsi" w:hAnsiTheme="minorHAnsi"/>
      <w:b/>
      <w:i/>
      <w:iCs/>
    </w:rPr>
  </w:style>
  <w:style w:type="paragraph" w:styleId="NoSpacing">
    <w:name w:val="No Spacing"/>
    <w:basedOn w:val="Normal"/>
    <w:uiPriority w:val="1"/>
    <w:qFormat/>
    <w:rsid w:val="004602A6"/>
    <w:rPr>
      <w:szCs w:val="32"/>
    </w:rPr>
  </w:style>
  <w:style w:type="paragraph" w:styleId="Quote">
    <w:name w:val="Quote"/>
    <w:basedOn w:val="Normal"/>
    <w:next w:val="Normal"/>
    <w:link w:val="QuoteChar"/>
    <w:uiPriority w:val="29"/>
    <w:qFormat/>
    <w:rsid w:val="004602A6"/>
    <w:rPr>
      <w:i/>
    </w:rPr>
  </w:style>
  <w:style w:type="character" w:customStyle="1" w:styleId="QuoteChar">
    <w:name w:val="Quote Char"/>
    <w:basedOn w:val="DefaultParagraphFont"/>
    <w:link w:val="Quote"/>
    <w:uiPriority w:val="29"/>
    <w:rsid w:val="004602A6"/>
    <w:rPr>
      <w:i/>
      <w:sz w:val="24"/>
      <w:szCs w:val="24"/>
    </w:rPr>
  </w:style>
  <w:style w:type="paragraph" w:styleId="IntenseQuote">
    <w:name w:val="Intense Quote"/>
    <w:basedOn w:val="Normal"/>
    <w:next w:val="Normal"/>
    <w:link w:val="IntenseQuoteChar"/>
    <w:uiPriority w:val="30"/>
    <w:qFormat/>
    <w:rsid w:val="004602A6"/>
    <w:pPr>
      <w:ind w:left="720" w:right="720"/>
    </w:pPr>
    <w:rPr>
      <w:b/>
      <w:i/>
      <w:szCs w:val="22"/>
    </w:rPr>
  </w:style>
  <w:style w:type="character" w:customStyle="1" w:styleId="IntenseQuoteChar">
    <w:name w:val="Intense Quote Char"/>
    <w:basedOn w:val="DefaultParagraphFont"/>
    <w:link w:val="IntenseQuote"/>
    <w:uiPriority w:val="30"/>
    <w:rsid w:val="004602A6"/>
    <w:rPr>
      <w:b/>
      <w:i/>
      <w:sz w:val="24"/>
    </w:rPr>
  </w:style>
  <w:style w:type="character" w:styleId="SubtleEmphasis">
    <w:name w:val="Subtle Emphasis"/>
    <w:uiPriority w:val="19"/>
    <w:qFormat/>
    <w:rsid w:val="004602A6"/>
    <w:rPr>
      <w:i/>
      <w:color w:val="5A5A5A" w:themeColor="text1" w:themeTint="A5"/>
    </w:rPr>
  </w:style>
  <w:style w:type="character" w:styleId="IntenseEmphasis">
    <w:name w:val="Intense Emphasis"/>
    <w:basedOn w:val="DefaultParagraphFont"/>
    <w:uiPriority w:val="21"/>
    <w:qFormat/>
    <w:rsid w:val="004602A6"/>
    <w:rPr>
      <w:b/>
      <w:i/>
      <w:sz w:val="24"/>
      <w:szCs w:val="24"/>
      <w:u w:val="single"/>
    </w:rPr>
  </w:style>
  <w:style w:type="character" w:styleId="SubtleReference">
    <w:name w:val="Subtle Reference"/>
    <w:basedOn w:val="DefaultParagraphFont"/>
    <w:uiPriority w:val="31"/>
    <w:qFormat/>
    <w:rsid w:val="004602A6"/>
    <w:rPr>
      <w:sz w:val="24"/>
      <w:szCs w:val="24"/>
      <w:u w:val="single"/>
    </w:rPr>
  </w:style>
  <w:style w:type="character" w:styleId="IntenseReference">
    <w:name w:val="Intense Reference"/>
    <w:basedOn w:val="DefaultParagraphFont"/>
    <w:uiPriority w:val="32"/>
    <w:qFormat/>
    <w:rsid w:val="004602A6"/>
    <w:rPr>
      <w:b/>
      <w:sz w:val="24"/>
      <w:u w:val="single"/>
    </w:rPr>
  </w:style>
  <w:style w:type="character" w:styleId="BookTitle">
    <w:name w:val="Book Title"/>
    <w:basedOn w:val="DefaultParagraphFont"/>
    <w:uiPriority w:val="33"/>
    <w:qFormat/>
    <w:rsid w:val="004602A6"/>
    <w:rPr>
      <w:rFonts w:asciiTheme="majorHAnsi" w:eastAsiaTheme="majorEastAsia" w:hAnsiTheme="majorHAnsi"/>
      <w:b/>
      <w:i/>
      <w:sz w:val="24"/>
      <w:szCs w:val="24"/>
    </w:rPr>
  </w:style>
  <w:style w:type="paragraph" w:styleId="TOCHeading">
    <w:name w:val="TOC Heading"/>
    <w:basedOn w:val="Heading1"/>
    <w:next w:val="Normal"/>
    <w:uiPriority w:val="39"/>
    <w:semiHidden/>
    <w:unhideWhenUsed/>
    <w:qFormat/>
    <w:rsid w:val="004602A6"/>
    <w:pPr>
      <w:outlineLvl w:val="9"/>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hyperlink" Target="https://www.ijarsct.co.in/A17803.pdf" TargetMode="Externa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hyperlink" Target="https://www.apple.com/home-app/" TargetMode="Externa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hyperlink" Target="https://www.figma.com/" TargetMode="Externa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hyperlink" Target="https://www.smartdraw.com/" TargetMode="External"/><Relationship Id="rId35" Type="http://schemas.openxmlformats.org/officeDocument/2006/relationships/theme" Target="theme/theme1.xml"/><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0DD0D9F-A90F-48DA-8868-3CED52BA77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381</TotalTime>
  <Pages>1</Pages>
  <Words>4487</Words>
  <Characters>25578</Characters>
  <Application>Microsoft Office Word</Application>
  <DocSecurity>0</DocSecurity>
  <Lines>213</Lines>
  <Paragraphs>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30005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Zorica Nikoloska</dc:creator>
  <cp:keywords/>
  <dc:description/>
  <cp:lastModifiedBy>Zorica Nikoloska</cp:lastModifiedBy>
  <cp:revision>13</cp:revision>
  <dcterms:created xsi:type="dcterms:W3CDTF">2024-12-12T20:35:00Z</dcterms:created>
  <dcterms:modified xsi:type="dcterms:W3CDTF">2025-01-03T21:41:00Z</dcterms:modified>
</cp:coreProperties>
</file>